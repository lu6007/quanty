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DB1F1A" w14:textId="77777777" w:rsidR="00D46C46" w:rsidRDefault="00D46C46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5F6B">
        <w:rPr>
          <w:rFonts w:ascii="Times New Roman" w:hAnsi="Times New Roman" w:cs="Times New Roman"/>
          <w:b/>
          <w:i/>
          <w:sz w:val="28"/>
          <w:szCs w:val="28"/>
        </w:rPr>
        <w:t>Fluocell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Pr="00235F6B">
        <w:rPr>
          <w:rFonts w:ascii="Times New Roman" w:hAnsi="Times New Roman" w:cs="Times New Roman"/>
          <w:b/>
          <w:i/>
          <w:sz w:val="28"/>
          <w:szCs w:val="28"/>
        </w:rPr>
        <w:t>Quanty</w:t>
      </w:r>
      <w:r>
        <w:rPr>
          <w:rFonts w:ascii="Times New Roman" w:hAnsi="Times New Roman" w:cs="Times New Roman"/>
          <w:b/>
          <w:sz w:val="28"/>
          <w:szCs w:val="28"/>
        </w:rPr>
        <w:t xml:space="preserve"> Module User’s Guide</w:t>
      </w:r>
    </w:p>
    <w:p w14:paraId="0445024A" w14:textId="77777777" w:rsidR="00175FBC" w:rsidRDefault="00AB3D38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313C">
        <w:rPr>
          <w:rFonts w:ascii="Times New Roman" w:hAnsi="Times New Roman" w:cs="Times New Roman"/>
          <w:b/>
          <w:sz w:val="28"/>
          <w:szCs w:val="28"/>
        </w:rPr>
        <w:t xml:space="preserve">Automatic </w:t>
      </w:r>
      <w:r w:rsidR="00D46C46">
        <w:rPr>
          <w:rFonts w:ascii="Times New Roman" w:hAnsi="Times New Roman" w:cs="Times New Roman"/>
          <w:b/>
          <w:sz w:val="28"/>
          <w:szCs w:val="28"/>
        </w:rPr>
        <w:t>Q</w:t>
      </w:r>
      <w:r w:rsidRPr="00F3313C">
        <w:rPr>
          <w:rFonts w:ascii="Times New Roman" w:hAnsi="Times New Roman" w:cs="Times New Roman"/>
          <w:b/>
          <w:sz w:val="28"/>
          <w:szCs w:val="28"/>
        </w:rPr>
        <w:t>uantification of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Multiple-position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Image Sequences</w:t>
      </w:r>
      <w:r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AAD5EAE" w14:textId="77777777" w:rsidR="00F60160" w:rsidRPr="00F3313C" w:rsidRDefault="00F60160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C674DB" w14:textId="43B25B72" w:rsidR="00F60160" w:rsidRPr="00F60160" w:rsidRDefault="00757AD7" w:rsidP="00F60160">
      <w:pPr>
        <w:pStyle w:val="Heading2"/>
      </w:pPr>
      <w:r w:rsidRPr="00EF7781">
        <w:t>Step 1</w:t>
      </w:r>
      <w:r w:rsidR="00F60160">
        <w:t>.</w:t>
      </w:r>
      <w:r w:rsidRPr="00EF7781">
        <w:t xml:space="preserve"> </w:t>
      </w:r>
      <w:r w:rsidR="00600B78" w:rsidRPr="00EF7781">
        <w:t xml:space="preserve">Download </w:t>
      </w:r>
      <w:r w:rsidR="005A5CB4" w:rsidRPr="00EF7781">
        <w:t xml:space="preserve">the </w:t>
      </w:r>
      <w:r w:rsidR="00F60160" w:rsidRPr="00A208EC">
        <w:rPr>
          <w:i/>
        </w:rPr>
        <w:t>Q</w:t>
      </w:r>
      <w:r w:rsidRPr="00A208EC">
        <w:rPr>
          <w:i/>
        </w:rPr>
        <w:t>uanty</w:t>
      </w:r>
      <w:r w:rsidRPr="00EF7781">
        <w:t xml:space="preserve"> </w:t>
      </w:r>
      <w:r w:rsidR="005A5CB4" w:rsidRPr="00EF7781">
        <w:t>model and related</w:t>
      </w:r>
      <w:r w:rsidRPr="00EF7781">
        <w:t xml:space="preserve"> dataset</w:t>
      </w:r>
    </w:p>
    <w:p w14:paraId="61E089D8" w14:textId="14F75D81" w:rsidR="00F60160" w:rsidRDefault="002743A4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Download the </w:t>
      </w:r>
      <w:r w:rsidR="00F60160" w:rsidRPr="00A208E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Q</w:t>
      </w:r>
      <w:r w:rsidRPr="00A208E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uanty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module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</w:t>
      </w:r>
      <w:r w:rsidR="00F60160">
        <w:rPr>
          <w:rFonts w:ascii="Times New Roman" w:hAnsi="Times New Roman" w:cs="Times New Roman"/>
          <w:color w:val="000000" w:themeColor="text1"/>
          <w:sz w:val="24"/>
          <w:szCs w:val="24"/>
        </w:rPr>
        <w:t>G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F60160">
        <w:rPr>
          <w:rFonts w:ascii="Times New Roman" w:hAnsi="Times New Roman" w:cs="Times New Roman"/>
          <w:color w:val="000000" w:themeColor="text1"/>
          <w:sz w:val="24"/>
          <w:szCs w:val="24"/>
        </w:rPr>
        <w:t>H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ub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6" w:history="1">
        <w:r w:rsidR="00B4760F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http://github.com/lu6007/quanty</w:t>
        </w:r>
      </w:hyperlink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and save to the “quant</w:t>
      </w:r>
      <w:r w:rsidR="00F60160"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/” folder. Then download the sample data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7" w:history="1">
        <w:r w:rsidR="00911CEE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http://wang.ucsd.edu/~kalu</w:t>
        </w:r>
      </w:hyperlink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 w:rsidRPr="00911CEE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Download Quanty </w:t>
      </w:r>
      <w:r w:rsidR="00E01578">
        <w:rPr>
          <w:rFonts w:ascii="Times New Roman" w:hAnsi="Times New Roman" w:cs="Times New Roman"/>
          <w:color w:val="000000" w:themeColor="text1"/>
          <w:sz w:val="24"/>
          <w:szCs w:val="24"/>
        </w:rPr>
        <w:t>Sample Data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save to the folders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“quanty</w:t>
      </w:r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>” and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data/quanty_sample/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”.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 Quanty by adding the subfolders “src/”, “app/group/”,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“app/test/”,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and “contrib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” into the MATLAB searching path.</w:t>
      </w:r>
    </w:p>
    <w:p w14:paraId="442A3D31" w14:textId="7E151AAD" w:rsidR="002743A4" w:rsidRPr="006D5E63" w:rsidRDefault="00AB19C2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37A4F07" w14:textId="70CAD5FB" w:rsidR="00095C60" w:rsidRDefault="00757AD7" w:rsidP="00182B52">
      <w:pPr>
        <w:pStyle w:val="Heading2"/>
      </w:pPr>
      <w:r>
        <w:t>Step</w:t>
      </w:r>
      <w:r w:rsidR="00095C60" w:rsidRPr="00F3313C">
        <w:t xml:space="preserve"> </w:t>
      </w:r>
      <w:r>
        <w:t>2</w:t>
      </w:r>
      <w:r w:rsidR="00F60160">
        <w:t xml:space="preserve">. </w:t>
      </w:r>
      <w:r w:rsidR="00095C60" w:rsidRPr="00F3313C">
        <w:t>Quantification for multiple positions:</w:t>
      </w:r>
    </w:p>
    <w:p w14:paraId="54D91C2A" w14:textId="77777777" w:rsidR="00F60160" w:rsidRPr="00F60160" w:rsidRDefault="00F60160" w:rsidP="00A208EC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5179"/>
      </w:tblGrid>
      <w:tr w:rsidR="006074FA" w14:paraId="58267186" w14:textId="77777777" w:rsidTr="004F177C">
        <w:trPr>
          <w:trHeight w:val="2249"/>
          <w:jc w:val="center"/>
        </w:trPr>
        <w:tc>
          <w:tcPr>
            <w:tcW w:w="9360" w:type="dxa"/>
            <w:gridSpan w:val="2"/>
          </w:tcPr>
          <w:p w14:paraId="7A8B96D5" w14:textId="0AFE2C5A" w:rsidR="006074FA" w:rsidRPr="00E105F7" w:rsidRDefault="00106BA9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6BA9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3F8377C" wp14:editId="1E9B176B">
                  <wp:extent cx="5139629" cy="2411123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81" cy="242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F7" w14:paraId="5F1852E5" w14:textId="77777777" w:rsidTr="00B557AE">
        <w:trPr>
          <w:trHeight w:val="4095"/>
          <w:jc w:val="center"/>
        </w:trPr>
        <w:tc>
          <w:tcPr>
            <w:tcW w:w="3976" w:type="dxa"/>
          </w:tcPr>
          <w:p w14:paraId="55DDFD2B" w14:textId="511385C0" w:rsidR="001E1B17" w:rsidRPr="00E105F7" w:rsidRDefault="00E105F7" w:rsidP="00822DE1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9C51334" wp14:editId="5EAE13CB">
                  <wp:extent cx="2517913" cy="23850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8969" t="2274" r="5795" b="6736"/>
                          <a:stretch/>
                        </pic:blipFill>
                        <pic:spPr bwMode="auto">
                          <a:xfrm>
                            <a:off x="0" y="0"/>
                            <a:ext cx="2529482" cy="2396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14:paraId="1A00B71F" w14:textId="77777777" w:rsidR="00F60160" w:rsidRDefault="00E105F7" w:rsidP="00F60160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3DB8E3B" wp14:editId="35368EA2">
                  <wp:extent cx="2357313" cy="2325370"/>
                  <wp:effectExtent l="0" t="0" r="5080" b="1143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1548" r="11585" b="11542"/>
                          <a:stretch/>
                        </pic:blipFill>
                        <pic:spPr bwMode="auto">
                          <a:xfrm>
                            <a:off x="0" y="0"/>
                            <a:ext cx="2363563" cy="233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462C25" w14:textId="51BC68AA" w:rsidR="00F60160" w:rsidRPr="00E105F7" w:rsidRDefault="00F60160" w:rsidP="00F60160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87485EE" w14:textId="1F5ADC45" w:rsidR="00477609" w:rsidRPr="002844B0" w:rsidRDefault="00F60160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844B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1. </w:t>
      </w:r>
      <w:r w:rsidRPr="002844B0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Fluocell </w:t>
      </w:r>
      <w:r w:rsidRPr="002844B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settings </w:t>
      </w:r>
    </w:p>
    <w:p w14:paraId="1942C2A5" w14:textId="30800043" w:rsidR="0065186A" w:rsidRDefault="00DC769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the sample data, the multiple-position images have already been sorted into subfolders for each position. New imaging data will need to be sorted </w:t>
      </w:r>
      <w:r w:rsidR="0065186A">
        <w:rPr>
          <w:rFonts w:ascii="Times New Roman" w:hAnsi="Times New Roman" w:cs="Times New Roman"/>
          <w:sz w:val="24"/>
          <w:szCs w:val="24"/>
        </w:rPr>
        <w:t xml:space="preserve">into </w:t>
      </w:r>
      <w:r>
        <w:rPr>
          <w:rFonts w:ascii="Times New Roman" w:hAnsi="Times New Roman" w:cs="Times New Roman"/>
          <w:sz w:val="24"/>
          <w:szCs w:val="24"/>
        </w:rPr>
        <w:t>sub</w:t>
      </w:r>
      <w:r w:rsidR="0065186A">
        <w:rPr>
          <w:rFonts w:ascii="Times New Roman" w:hAnsi="Times New Roman" w:cs="Times New Roman"/>
          <w:sz w:val="24"/>
          <w:szCs w:val="24"/>
        </w:rPr>
        <w:t>folders</w:t>
      </w:r>
      <w:r w:rsidR="00581AC1">
        <w:rPr>
          <w:rFonts w:ascii="Times New Roman" w:hAnsi="Times New Roman" w:cs="Times New Roman"/>
          <w:sz w:val="24"/>
          <w:szCs w:val="24"/>
        </w:rPr>
        <w:t xml:space="preserve"> following the instruc</w:t>
      </w:r>
      <w:r>
        <w:rPr>
          <w:rFonts w:ascii="Times New Roman" w:hAnsi="Times New Roman" w:cs="Times New Roman"/>
          <w:sz w:val="24"/>
          <w:szCs w:val="24"/>
        </w:rPr>
        <w:t>tions in</w:t>
      </w:r>
      <w:r w:rsidR="0065186A">
        <w:rPr>
          <w:rFonts w:ascii="Times New Roman" w:hAnsi="Times New Roman" w:cs="Times New Roman"/>
          <w:sz w:val="24"/>
          <w:szCs w:val="24"/>
        </w:rPr>
        <w:t xml:space="preserve"> 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>Part 5</w:t>
      </w:r>
      <w:r w:rsidR="00F60160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 xml:space="preserve"> Sort Files</w:t>
      </w:r>
      <w:r w:rsidR="0065186A">
        <w:rPr>
          <w:rFonts w:ascii="Times New Roman" w:hAnsi="Times New Roman" w:cs="Times New Roman"/>
          <w:sz w:val="24"/>
          <w:szCs w:val="24"/>
        </w:rPr>
        <w:t xml:space="preserve"> in this guide.</w:t>
      </w:r>
    </w:p>
    <w:p w14:paraId="3131FCD9" w14:textId="29B0ACB6" w:rsidR="00CE3B31" w:rsidRPr="00F3313C" w:rsidRDefault="00D2644F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Fluocell and follow instructions in </w:t>
      </w:r>
      <w:r w:rsidR="002844B0">
        <w:rPr>
          <w:rFonts w:ascii="Times New Roman" w:hAnsi="Times New Roman" w:cs="Times New Roman"/>
          <w:sz w:val="24"/>
          <w:szCs w:val="24"/>
        </w:rPr>
        <w:t xml:space="preserve">“The Fluocell User’s Guide”, </w:t>
      </w:r>
      <w:r>
        <w:rPr>
          <w:rFonts w:ascii="Times New Roman" w:hAnsi="Times New Roman" w:cs="Times New Roman"/>
          <w:sz w:val="24"/>
          <w:szCs w:val="24"/>
        </w:rPr>
        <w:t xml:space="preserve">sections </w:t>
      </w:r>
      <w:r w:rsidR="001B7AAF">
        <w:rPr>
          <w:rFonts w:ascii="Times New Roman" w:hAnsi="Times New Roman" w:cs="Times New Roman"/>
          <w:sz w:val="24"/>
          <w:szCs w:val="24"/>
        </w:rPr>
        <w:t>I-IV and VIII</w:t>
      </w:r>
      <w:r w:rsidR="002844B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to visualize and quantify the imaging results in data/quanty_sample/</w:t>
      </w:r>
      <w:r w:rsidR="00ED4794">
        <w:rPr>
          <w:rFonts w:ascii="Times New Roman" w:hAnsi="Times New Roman" w:cs="Times New Roman"/>
          <w:sz w:val="24"/>
          <w:szCs w:val="24"/>
        </w:rPr>
        <w:t>group1</w:t>
      </w:r>
      <w:r>
        <w:rPr>
          <w:rFonts w:ascii="Times New Roman" w:hAnsi="Times New Roman" w:cs="Times New Roman"/>
          <w:sz w:val="24"/>
          <w:szCs w:val="24"/>
        </w:rPr>
        <w:t>/p1”</w:t>
      </w:r>
      <w:r w:rsidR="00F60160">
        <w:rPr>
          <w:rFonts w:ascii="Times New Roman" w:hAnsi="Times New Roman" w:cs="Times New Roman"/>
          <w:sz w:val="24"/>
          <w:szCs w:val="24"/>
        </w:rPr>
        <w:t>. C</w:t>
      </w:r>
      <w:r>
        <w:rPr>
          <w:rFonts w:ascii="Times New Roman" w:hAnsi="Times New Roman" w:cs="Times New Roman"/>
          <w:sz w:val="24"/>
          <w:szCs w:val="24"/>
        </w:rPr>
        <w:t>hoo</w:t>
      </w:r>
      <w:r w:rsidR="00F60160">
        <w:rPr>
          <w:rFonts w:ascii="Times New Roman" w:hAnsi="Times New Roman" w:cs="Times New Roman"/>
          <w:sz w:val="24"/>
          <w:szCs w:val="24"/>
        </w:rPr>
        <w:t>se</w:t>
      </w:r>
      <w:r>
        <w:rPr>
          <w:rFonts w:ascii="Times New Roman" w:hAnsi="Times New Roman" w:cs="Times New Roman"/>
          <w:sz w:val="24"/>
          <w:szCs w:val="24"/>
        </w:rPr>
        <w:t xml:space="preserve"> the options shown </w:t>
      </w:r>
      <w:r w:rsidR="00F60160">
        <w:rPr>
          <w:rFonts w:ascii="Times New Roman" w:hAnsi="Times New Roman" w:cs="Times New Roman"/>
          <w:sz w:val="24"/>
          <w:szCs w:val="24"/>
        </w:rPr>
        <w:t>in Fig. 1</w:t>
      </w:r>
      <w:r>
        <w:rPr>
          <w:rFonts w:ascii="Times New Roman" w:hAnsi="Times New Roman" w:cs="Times New Roman"/>
          <w:sz w:val="24"/>
          <w:szCs w:val="24"/>
        </w:rPr>
        <w:t>, and open the first CFP i</w:t>
      </w:r>
      <w:r w:rsidR="00F60160">
        <w:rPr>
          <w:rFonts w:ascii="Times New Roman" w:hAnsi="Times New Roman" w:cs="Times New Roman"/>
          <w:sz w:val="24"/>
          <w:szCs w:val="24"/>
        </w:rPr>
        <w:t>ma</w:t>
      </w:r>
      <w:r>
        <w:rPr>
          <w:rFonts w:ascii="Times New Roman" w:hAnsi="Times New Roman" w:cs="Times New Roman"/>
          <w:sz w:val="24"/>
          <w:szCs w:val="24"/>
        </w:rPr>
        <w:t>ge “</w:t>
      </w:r>
      <w:r w:rsidRPr="00D2644F">
        <w:rPr>
          <w:rFonts w:ascii="Times New Roman" w:hAnsi="Times New Roman" w:cs="Times New Roman"/>
          <w:sz w:val="24"/>
          <w:szCs w:val="24"/>
        </w:rPr>
        <w:t>6_w1CFP_s1_t1.TIF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ED4794">
        <w:rPr>
          <w:rFonts w:ascii="Times New Roman" w:hAnsi="Times New Roman" w:cs="Times New Roman"/>
          <w:sz w:val="24"/>
          <w:szCs w:val="24"/>
        </w:rPr>
        <w:t>. Here the</w:t>
      </w:r>
      <w:r w:rsidR="001F246B">
        <w:rPr>
          <w:rFonts w:ascii="Times New Roman" w:hAnsi="Times New Roman" w:cs="Times New Roman"/>
          <w:sz w:val="24"/>
          <w:szCs w:val="24"/>
        </w:rPr>
        <w:t xml:space="preserve"> intensity ratio </w:t>
      </w:r>
      <w:r>
        <w:rPr>
          <w:rFonts w:ascii="Times New Roman" w:hAnsi="Times New Roman" w:cs="Times New Roman"/>
          <w:sz w:val="24"/>
          <w:szCs w:val="24"/>
        </w:rPr>
        <w:t xml:space="preserve">is computed </w:t>
      </w:r>
      <w:r w:rsidR="001F246B">
        <w:rPr>
          <w:rFonts w:ascii="Times New Roman" w:hAnsi="Times New Roman" w:cs="Times New Roman"/>
          <w:sz w:val="24"/>
          <w:szCs w:val="24"/>
        </w:rPr>
        <w:t>as w1CFP/w2FRET</w:t>
      </w:r>
      <w:r w:rsidR="005D06D5" w:rsidRPr="00F3313C">
        <w:rPr>
          <w:rFonts w:ascii="Times New Roman" w:hAnsi="Times New Roman" w:cs="Times New Roman"/>
          <w:sz w:val="24"/>
          <w:szCs w:val="24"/>
        </w:rPr>
        <w:t>.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The choice of channel patterns depends on </w:t>
      </w:r>
      <w:r>
        <w:rPr>
          <w:rFonts w:ascii="Times New Roman" w:hAnsi="Times New Roman" w:cs="Times New Roman"/>
          <w:sz w:val="24"/>
          <w:szCs w:val="24"/>
        </w:rPr>
        <w:t>how intensity ratio is computed</w:t>
      </w:r>
      <w:r w:rsidR="001F246B">
        <w:rPr>
          <w:rFonts w:ascii="Times New Roman" w:hAnsi="Times New Roman" w:cs="Times New Roman"/>
          <w:sz w:val="24"/>
          <w:szCs w:val="24"/>
        </w:rPr>
        <w:t xml:space="preserve">.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For certain biosensors, </w:t>
      </w:r>
      <w:r w:rsidR="00F6016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ratio </w:t>
      </w:r>
      <w:r w:rsidR="00F60160">
        <w:rPr>
          <w:rFonts w:ascii="Times New Roman" w:hAnsi="Times New Roman" w:cs="Times New Roman"/>
          <w:sz w:val="24"/>
          <w:szCs w:val="24"/>
        </w:rPr>
        <w:t xml:space="preserve">is 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FRET/CFP, </w:t>
      </w:r>
      <w:r>
        <w:rPr>
          <w:rFonts w:ascii="Times New Roman" w:hAnsi="Times New Roman" w:cs="Times New Roman"/>
          <w:sz w:val="24"/>
          <w:szCs w:val="24"/>
        </w:rPr>
        <w:t>then we set the first and second channel patterns to match the file names of the FRET and CFP images</w:t>
      </w:r>
      <w:r w:rsidR="00F6016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respectively. </w:t>
      </w:r>
    </w:p>
    <w:p w14:paraId="65BDE08E" w14:textId="7869CA89" w:rsidR="00CE3B31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Select “</w:t>
      </w:r>
      <w:r w:rsidR="00445733">
        <w:rPr>
          <w:rFonts w:ascii="Times New Roman" w:hAnsi="Times New Roman" w:cs="Times New Roman"/>
          <w:color w:val="FF0000"/>
          <w:sz w:val="24"/>
          <w:szCs w:val="24"/>
        </w:rPr>
        <w:t>Sub</w:t>
      </w:r>
      <w:r w:rsidR="005E6A49">
        <w:rPr>
          <w:rFonts w:ascii="Times New Roman" w:hAnsi="Times New Roman" w:cs="Times New Roman"/>
          <w:color w:val="FF0000"/>
          <w:sz w:val="24"/>
          <w:szCs w:val="24"/>
        </w:rPr>
        <w:t>tract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 Background</w:t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F2E3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2 - Auto</w:t>
      </w:r>
      <w:r w:rsidR="00E45D1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>,</w:t>
      </w:r>
      <w:r w:rsidR="00E45D1C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Apply Median Filter</w:t>
      </w:r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 xml:space="preserve">, and </w:t>
      </w:r>
      <w:r w:rsidR="00B36980" w:rsidRPr="00F3313C">
        <w:rPr>
          <w:rFonts w:ascii="Times New Roman" w:hAnsi="Times New Roman" w:cs="Times New Roman"/>
          <w:sz w:val="24"/>
          <w:szCs w:val="24"/>
        </w:rPr>
        <w:t>“</w:t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quantification: </w:t>
      </w:r>
      <w:r w:rsidR="00B3698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 3 – Quantify Subcell</w:t>
      </w:r>
      <w:r w:rsidR="00B36980">
        <w:rPr>
          <w:rFonts w:ascii="Times New Roman" w:hAnsi="Times New Roman" w:cs="Times New Roman"/>
          <w:sz w:val="24"/>
          <w:szCs w:val="24"/>
        </w:rPr>
        <w:t>”.</w:t>
      </w:r>
      <w:r w:rsidR="00E45D1C">
        <w:rPr>
          <w:rFonts w:ascii="Times New Roman" w:hAnsi="Times New Roman" w:cs="Times New Roman"/>
          <w:sz w:val="24"/>
          <w:szCs w:val="24"/>
        </w:rPr>
        <w:t xml:space="preserve"> If you want to check ratio images later, select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Save Processed Image</w:t>
      </w:r>
      <w:r w:rsidR="00E45D1C">
        <w:rPr>
          <w:rFonts w:ascii="Times New Roman" w:hAnsi="Times New Roman" w:cs="Times New Roman"/>
          <w:sz w:val="24"/>
          <w:szCs w:val="24"/>
        </w:rPr>
        <w:t xml:space="preserve">”. The last selection </w:t>
      </w:r>
      <w:r w:rsidR="00D2644F">
        <w:rPr>
          <w:rFonts w:ascii="Times New Roman" w:hAnsi="Times New Roman" w:cs="Times New Roman"/>
          <w:sz w:val="24"/>
          <w:szCs w:val="24"/>
        </w:rPr>
        <w:t>will</w:t>
      </w:r>
      <w:r w:rsidR="00E45D1C">
        <w:rPr>
          <w:rFonts w:ascii="Times New Roman" w:hAnsi="Times New Roman" w:cs="Times New Roman"/>
          <w:sz w:val="24"/>
          <w:szCs w:val="24"/>
        </w:rPr>
        <w:t xml:space="preserve"> slow down the analysis process</w:t>
      </w:r>
      <w:r w:rsidRPr="00F3313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page" w:tblpX="6219" w:tblpY="-13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9"/>
      </w:tblGrid>
      <w:tr w:rsidR="005E2A4D" w14:paraId="7AD72C2C" w14:textId="77777777" w:rsidTr="005E2A4D">
        <w:trPr>
          <w:trHeight w:val="1187"/>
        </w:trPr>
        <w:tc>
          <w:tcPr>
            <w:tcW w:w="4829" w:type="dxa"/>
          </w:tcPr>
          <w:p w14:paraId="1703761E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687936" behindDoc="0" locked="0" layoutInCell="1" allowOverlap="1" wp14:anchorId="4654C523" wp14:editId="2EE3A037">
                  <wp:simplePos x="0" y="0"/>
                  <wp:positionH relativeFrom="column">
                    <wp:posOffset>68801</wp:posOffset>
                  </wp:positionH>
                  <wp:positionV relativeFrom="page">
                    <wp:posOffset>249362</wp:posOffset>
                  </wp:positionV>
                  <wp:extent cx="2929255" cy="762000"/>
                  <wp:effectExtent l="0" t="0" r="0" b="0"/>
                  <wp:wrapTight wrapText="bothSides">
                    <wp:wrapPolygon edited="0">
                      <wp:start x="0" y="0"/>
                      <wp:lineTo x="0" y="20880"/>
                      <wp:lineTo x="21352" y="20880"/>
                      <wp:lineTo x="21352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5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E2A4D" w14:paraId="7AE535FB" w14:textId="77777777" w:rsidTr="005E2A4D">
        <w:tc>
          <w:tcPr>
            <w:tcW w:w="4829" w:type="dxa"/>
          </w:tcPr>
          <w:p w14:paraId="2BC68B92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688960" behindDoc="0" locked="0" layoutInCell="1" allowOverlap="1" wp14:anchorId="66D79A31" wp14:editId="64C35E9B">
                  <wp:simplePos x="0" y="0"/>
                  <wp:positionH relativeFrom="column">
                    <wp:posOffset>375285</wp:posOffset>
                  </wp:positionH>
                  <wp:positionV relativeFrom="paragraph">
                    <wp:posOffset>59690</wp:posOffset>
                  </wp:positionV>
                  <wp:extent cx="2432685" cy="825500"/>
                  <wp:effectExtent l="0" t="0" r="5715" b="12700"/>
                  <wp:wrapTight wrapText="bothSides">
                    <wp:wrapPolygon edited="0">
                      <wp:start x="0" y="0"/>
                      <wp:lineTo x="0" y="21268"/>
                      <wp:lineTo x="21425" y="21268"/>
                      <wp:lineTo x="21425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85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66A41B3" w14:textId="5496637E" w:rsidR="00F42EF2" w:rsidRPr="00A208EC" w:rsidRDefault="0071178F" w:rsidP="00F42EF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F42EF2">
        <w:rPr>
          <w:rFonts w:ascii="Times New Roman" w:hAnsi="Times New Roman" w:cs="Times New Roman"/>
          <w:sz w:val="24"/>
          <w:szCs w:val="24"/>
        </w:rPr>
        <w:t xml:space="preserve">the MATLAB </w:t>
      </w:r>
      <w:r>
        <w:rPr>
          <w:rFonts w:ascii="Times New Roman" w:hAnsi="Times New Roman" w:cs="Times New Roman"/>
          <w:sz w:val="24"/>
          <w:szCs w:val="24"/>
        </w:rPr>
        <w:t>command window,</w:t>
      </w:r>
    </w:p>
    <w:p w14:paraId="2244F038" w14:textId="77777777" w:rsidR="00EA5542" w:rsidRDefault="0071178F" w:rsidP="002241D2">
      <w:pPr>
        <w:pStyle w:val="ListParagraph"/>
        <w:spacing w:after="0" w:line="276" w:lineRule="auto"/>
        <w:rPr>
          <w:ins w:id="0" w:author="Lu, Kathy" w:date="2019-01-22T13:25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="00F948B9">
        <w:rPr>
          <w:rFonts w:ascii="Times New Roman" w:hAnsi="Times New Roman" w:cs="Times New Roman"/>
          <w:sz w:val="24"/>
          <w:szCs w:val="24"/>
        </w:rPr>
        <w:t>fluocell_data.num_roi</w:t>
      </w:r>
      <w:r w:rsidRPr="001F6D94">
        <w:rPr>
          <w:rFonts w:ascii="Times New Roman" w:hAnsi="Times New Roman" w:cs="Times New Roman"/>
          <w:sz w:val="24"/>
          <w:szCs w:val="24"/>
        </w:rPr>
        <w:t xml:space="preserve"> = 3;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64F2AF" w14:textId="7F2DFCB7" w:rsidR="0071178F" w:rsidRPr="002241D2" w:rsidRDefault="00EA5542" w:rsidP="002241D2">
      <w:pPr>
        <w:pStyle w:val="ListParagraph"/>
        <w:spacing w:after="0" w:line="276" w:lineRule="auto"/>
      </w:pPr>
      <w:ins w:id="1" w:author="Lu, Kathy" w:date="2019-01-22T13:25:00Z">
        <w:r>
          <w:rPr>
            <w:rFonts w:ascii="Times New Roman" w:hAnsi="Times New Roman" w:cs="Times New Roman"/>
            <w:sz w:val="24"/>
            <w:szCs w:val="24"/>
          </w:rPr>
          <w:t>% default is 1</w:t>
        </w:r>
      </w:ins>
    </w:p>
    <w:p w14:paraId="70BEE595" w14:textId="3ED0F3DE" w:rsidR="00CE3B31" w:rsidRPr="00F3313C" w:rsidRDefault="00CE3B31" w:rsidP="009F1FC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Go to 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T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ools</w:t>
      </w:r>
      <w:r w:rsidRPr="00F3313C">
        <w:rPr>
          <w:rFonts w:ascii="Times New Roman" w:hAnsi="Times New Roman" w:cs="Times New Roman"/>
          <w:sz w:val="24"/>
          <w:szCs w:val="24"/>
        </w:rPr>
        <w:t xml:space="preserve">” in </w:t>
      </w:r>
      <w:r w:rsidR="005D06D5" w:rsidRPr="00F3313C">
        <w:rPr>
          <w:rFonts w:ascii="Times New Roman" w:hAnsi="Times New Roman" w:cs="Times New Roman"/>
          <w:sz w:val="24"/>
          <w:szCs w:val="24"/>
        </w:rPr>
        <w:t>Fluocell</w:t>
      </w:r>
      <w:r w:rsidR="00F42EF2">
        <w:rPr>
          <w:rFonts w:ascii="Times New Roman" w:hAnsi="Times New Roman" w:cs="Times New Roman"/>
          <w:sz w:val="24"/>
          <w:szCs w:val="24"/>
        </w:rPr>
        <w:t xml:space="preserve"> to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input </w:t>
      </w:r>
      <w:r w:rsidR="00F42EF2" w:rsidRPr="00A208EC">
        <w:rPr>
          <w:rFonts w:ascii="Times New Roman" w:hAnsi="Times New Roman" w:cs="Times New Roman"/>
          <w:color w:val="FF0000"/>
          <w:sz w:val="24"/>
          <w:szCs w:val="24"/>
        </w:rPr>
        <w:t xml:space="preserve">0.7 </w:t>
      </w:r>
      <w:r w:rsidR="00F42EF2">
        <w:rPr>
          <w:rFonts w:ascii="Times New Roman" w:hAnsi="Times New Roman" w:cs="Times New Roman"/>
          <w:sz w:val="24"/>
          <w:szCs w:val="24"/>
        </w:rPr>
        <w:t xml:space="preserve">as the </w:t>
      </w:r>
      <w:r w:rsidR="005D06D5" w:rsidRPr="00F3313C">
        <w:rPr>
          <w:rFonts w:ascii="Times New Roman" w:hAnsi="Times New Roman" w:cs="Times New Roman"/>
          <w:sz w:val="24"/>
          <w:szCs w:val="24"/>
        </w:rPr>
        <w:t>“</w:t>
      </w:r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Brightness</w:t>
      </w:r>
      <w:r w:rsidR="00F42EF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Factor</w:t>
      </w:r>
      <w:r w:rsidR="005D06D5" w:rsidRPr="00F3313C">
        <w:rPr>
          <w:rFonts w:ascii="Times New Roman" w:hAnsi="Times New Roman" w:cs="Times New Roman"/>
          <w:sz w:val="24"/>
          <w:szCs w:val="24"/>
        </w:rPr>
        <w:t>”</w:t>
      </w:r>
      <w:r w:rsidR="00F42EF2">
        <w:rPr>
          <w:rFonts w:ascii="Times New Roman" w:hAnsi="Times New Roman" w:cs="Times New Roman"/>
          <w:sz w:val="24"/>
          <w:szCs w:val="24"/>
        </w:rPr>
        <w:t>,</w:t>
      </w:r>
      <w:r w:rsidR="00F42EF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5D06D5" w:rsidRPr="00F3313C">
        <w:rPr>
          <w:rFonts w:ascii="Times New Roman" w:hAnsi="Times New Roman" w:cs="Times New Roman"/>
          <w:sz w:val="24"/>
          <w:szCs w:val="24"/>
        </w:rPr>
        <w:t>and ch</w:t>
      </w:r>
      <w:r w:rsidR="00397ACF">
        <w:rPr>
          <w:rFonts w:ascii="Times New Roman" w:hAnsi="Times New Roman" w:cs="Times New Roman"/>
          <w:sz w:val="24"/>
          <w:szCs w:val="24"/>
        </w:rPr>
        <w:t>eck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“</w:t>
      </w:r>
      <w:r w:rsidR="00C9611C">
        <w:rPr>
          <w:rFonts w:ascii="Times New Roman" w:hAnsi="Times New Roman" w:cs="Times New Roman"/>
          <w:color w:val="FF0000"/>
          <w:sz w:val="24"/>
          <w:szCs w:val="24"/>
        </w:rPr>
        <w:t>Show Detected Boundary</w:t>
      </w:r>
      <w:r w:rsidR="005D06D5" w:rsidRPr="00F3313C">
        <w:rPr>
          <w:rFonts w:ascii="Times New Roman" w:hAnsi="Times New Roman" w:cs="Times New Roman"/>
          <w:sz w:val="24"/>
          <w:szCs w:val="24"/>
        </w:rPr>
        <w:t>”.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7A864E" w14:textId="61EA3B64" w:rsidR="00095C60" w:rsidRPr="00F3313C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9A4198" w:rsidRPr="00F3313C">
        <w:rPr>
          <w:rFonts w:ascii="Times New Roman" w:hAnsi="Times New Roman" w:cs="Times New Roman"/>
          <w:sz w:val="24"/>
          <w:szCs w:val="24"/>
        </w:rPr>
        <w:t>Use F</w:t>
      </w:r>
      <w:r w:rsidRPr="00F3313C">
        <w:rPr>
          <w:rFonts w:ascii="Times New Roman" w:hAnsi="Times New Roman" w:cs="Times New Roman"/>
          <w:sz w:val="24"/>
          <w:szCs w:val="24"/>
        </w:rPr>
        <w:t>luocell to open the FRET Ratio image file in p1/. Carefully check how many time points you have</w:t>
      </w:r>
      <w:r w:rsidR="009A4198" w:rsidRPr="00F3313C">
        <w:rPr>
          <w:rFonts w:ascii="Times New Roman" w:hAnsi="Times New Roman" w:cs="Times New Roman"/>
          <w:sz w:val="24"/>
          <w:szCs w:val="24"/>
        </w:rPr>
        <w:t>. Go to “Tools” in Fluocell and choose “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Batch Update Image</w:t>
      </w:r>
      <w:r w:rsidR="009A4198" w:rsidRPr="00F3313C">
        <w:rPr>
          <w:rFonts w:ascii="Times New Roman" w:hAnsi="Times New Roman" w:cs="Times New Roman"/>
          <w:sz w:val="24"/>
          <w:szCs w:val="24"/>
        </w:rPr>
        <w:t>”</w:t>
      </w:r>
      <w:r w:rsidR="00F42EF2">
        <w:rPr>
          <w:rFonts w:ascii="Times New Roman" w:hAnsi="Times New Roman" w:cs="Times New Roman"/>
          <w:sz w:val="24"/>
          <w:szCs w:val="24"/>
        </w:rPr>
        <w:t>. I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nput the index </w:t>
      </w:r>
      <w:r w:rsidR="00F42EF2">
        <w:rPr>
          <w:rFonts w:ascii="Times New Roman" w:hAnsi="Times New Roman" w:cs="Times New Roman"/>
          <w:sz w:val="24"/>
          <w:szCs w:val="24"/>
        </w:rPr>
        <w:t xml:space="preserve">in the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format: 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[1:</w:t>
      </w:r>
      <w:r w:rsidR="003E22C4">
        <w:rPr>
          <w:rFonts w:ascii="Times New Roman" w:hAnsi="Times New Roman" w:cs="Times New Roman"/>
          <w:color w:val="FF0000"/>
          <w:sz w:val="24"/>
          <w:szCs w:val="24"/>
        </w:rPr>
        <w:t>24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], </w:t>
      </w:r>
      <w:r w:rsidR="00F42EF2">
        <w:rPr>
          <w:rFonts w:ascii="Times New Roman" w:hAnsi="Times New Roman" w:cs="Times New Roman"/>
          <w:sz w:val="24"/>
          <w:szCs w:val="24"/>
        </w:rPr>
        <w:t>if</w:t>
      </w:r>
      <w:r w:rsidR="003E22C4">
        <w:rPr>
          <w:rFonts w:ascii="Times New Roman" w:hAnsi="Times New Roman" w:cs="Times New Roman"/>
          <w:sz w:val="24"/>
          <w:szCs w:val="24"/>
        </w:rPr>
        <w:t xml:space="preserve"> 24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is the </w:t>
      </w:r>
      <w:r w:rsidR="007C37A0">
        <w:rPr>
          <w:rFonts w:ascii="Times New Roman" w:hAnsi="Times New Roman" w:cs="Times New Roman"/>
          <w:sz w:val="24"/>
          <w:szCs w:val="24"/>
        </w:rPr>
        <w:t>number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of time points</w:t>
      </w:r>
      <w:r w:rsidR="007C37A0">
        <w:rPr>
          <w:rFonts w:ascii="Times New Roman" w:hAnsi="Times New Roman" w:cs="Times New Roman"/>
          <w:sz w:val="24"/>
          <w:szCs w:val="24"/>
        </w:rPr>
        <w:t xml:space="preserve"> (frames) you have in your file (</w:t>
      </w:r>
      <w:r w:rsidR="00422868">
        <w:rPr>
          <w:rFonts w:ascii="Times New Roman" w:hAnsi="Times New Roman" w:cs="Times New Roman"/>
          <w:sz w:val="24"/>
          <w:szCs w:val="24"/>
        </w:rPr>
        <w:t>No need to</w:t>
      </w:r>
      <w:r w:rsidR="007C37A0">
        <w:rPr>
          <w:rFonts w:ascii="Times New Roman" w:hAnsi="Times New Roman" w:cs="Times New Roman"/>
          <w:sz w:val="24"/>
          <w:szCs w:val="24"/>
        </w:rPr>
        <w:t xml:space="preserve"> click the “OK” button). </w:t>
      </w:r>
    </w:p>
    <w:p w14:paraId="1AAB50E6" w14:textId="71F5501B" w:rsidR="009A4198" w:rsidRPr="005C1196" w:rsidRDefault="005C1196" w:rsidP="005C1196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pdgf information. In the “Batch Update Image” window, set “Time Zero Between Frames” to [5;6]. </w:t>
      </w:r>
      <w:r w:rsidR="00E76EB6" w:rsidRPr="005C1196">
        <w:rPr>
          <w:rFonts w:ascii="Times New Roman" w:hAnsi="Times New Roman" w:cs="Times New Roman"/>
          <w:sz w:val="24"/>
          <w:szCs w:val="24"/>
        </w:rPr>
        <w:t>This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means </w:t>
      </w:r>
      <w:r w:rsidR="00E76EB6" w:rsidRPr="005C1196">
        <w:rPr>
          <w:rFonts w:ascii="Times New Roman" w:hAnsi="Times New Roman" w:cs="Times New Roman"/>
          <w:sz w:val="24"/>
          <w:szCs w:val="24"/>
        </w:rPr>
        <w:t>the stimulation (pdgf)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is added at </w:t>
      </w:r>
      <w:r>
        <w:rPr>
          <w:rFonts w:ascii="Times New Roman" w:hAnsi="Times New Roman" w:cs="Times New Roman"/>
          <w:sz w:val="24"/>
          <w:szCs w:val="24"/>
        </w:rPr>
        <w:t>the images frames 5 and 6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. </w:t>
      </w:r>
      <w:r w:rsidR="00F42EF2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 xml:space="preserve">e will shift the imaging time to be zero at the estimated time of pdgf addition. </w:t>
      </w:r>
    </w:p>
    <w:p w14:paraId="04E598A2" w14:textId="6B0F0169" w:rsidR="00F42EF2" w:rsidRPr="00A208EC" w:rsidRDefault="00F42EF2" w:rsidP="00F42EF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MATLAB, p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ass </w:t>
      </w:r>
      <w:r w:rsidR="00BE2535">
        <w:rPr>
          <w:rFonts w:ascii="Times New Roman" w:hAnsi="Times New Roman" w:cs="Times New Roman"/>
          <w:sz w:val="24"/>
          <w:szCs w:val="24"/>
        </w:rPr>
        <w:t>the information in fluocell_data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to </w:t>
      </w:r>
      <w:r w:rsidR="00BE2535">
        <w:rPr>
          <w:rFonts w:ascii="Times New Roman" w:hAnsi="Times New Roman" w:cs="Times New Roman"/>
          <w:sz w:val="24"/>
          <w:szCs w:val="24"/>
        </w:rPr>
        <w:t>the group data structure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0757F74" w14:textId="44853340" w:rsidR="00E849AA" w:rsidRDefault="00EB197E" w:rsidP="00182B52">
      <w:pPr>
        <w:spacing w:after="0" w:line="276" w:lineRule="auto"/>
        <w:ind w:left="360"/>
        <w:rPr>
          <w:ins w:id="2" w:author="Lu, Kathy" w:date="2019-01-22T13:31:00Z"/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ins w:id="3" w:author="Lu, Kathy" w:date="2019-01-22T13:32:00Z">
        <w:r w:rsidR="004115E5">
          <w:rPr>
            <w:rFonts w:ascii="Times New Roman" w:hAnsi="Times New Roman" w:cs="Times New Roman"/>
            <w:sz w:val="24"/>
            <w:szCs w:val="24"/>
          </w:rPr>
          <w:t>f</w:t>
        </w:r>
      </w:ins>
      <w:bookmarkStart w:id="4" w:name="_GoBack"/>
      <w:bookmarkEnd w:id="4"/>
      <w:ins w:id="5" w:author="Lu, Kathy" w:date="2019-01-22T13:31:00Z">
        <w:r w:rsidR="004115E5">
          <w:rPr>
            <w:rFonts w:ascii="Times New Roman" w:hAnsi="Times New Roman" w:cs="Times New Roman"/>
            <w:sz w:val="24"/>
            <w:szCs w:val="24"/>
          </w:rPr>
          <w:t>luocell</w:t>
        </w:r>
      </w:ins>
      <w:ins w:id="6" w:author="Lu, Kathy" w:date="2019-01-22T13:32:00Z">
        <w:r w:rsidR="004115E5">
          <w:rPr>
            <w:rFonts w:ascii="Times New Roman" w:hAnsi="Times New Roman" w:cs="Times New Roman"/>
            <w:sz w:val="24"/>
            <w:szCs w:val="24"/>
          </w:rPr>
          <w:t>_data.</w:t>
        </w:r>
      </w:ins>
      <w:ins w:id="7" w:author="Lu, Kathy" w:date="2019-01-22T13:31:00Z">
        <w:r w:rsidR="004115E5">
          <w:rPr>
            <w:rFonts w:ascii="Times New Roman" w:hAnsi="Times New Roman" w:cs="Times New Roman"/>
            <w:sz w:val="24"/>
            <w:szCs w:val="24"/>
          </w:rPr>
          <w:t xml:space="preserve">multiple_object = 1; </w:t>
        </w:r>
      </w:ins>
    </w:p>
    <w:p w14:paraId="18AE165A" w14:textId="32F44E47" w:rsidR="00BA75B2" w:rsidRDefault="00E849AA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ins w:id="8" w:author="Lu, Kathy" w:date="2019-01-22T13:31:00Z">
        <w:r>
          <w:rPr>
            <w:rFonts w:ascii="Times New Roman" w:hAnsi="Times New Roman" w:cs="Times New Roman"/>
            <w:sz w:val="24"/>
            <w:szCs w:val="24"/>
          </w:rPr>
          <w:t xml:space="preserve">&gt;&gt; </w:t>
        </w:r>
      </w:ins>
      <w:r w:rsidR="00BA75B2" w:rsidRPr="00182B52">
        <w:rPr>
          <w:rFonts w:ascii="Times New Roman" w:hAnsi="Times New Roman" w:cs="Times New Roman"/>
          <w:sz w:val="24"/>
          <w:szCs w:val="24"/>
        </w:rPr>
        <w:t xml:space="preserve">group = g2p_init_data(fluocell_data, </w:t>
      </w:r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r w:rsidR="00BA75B2" w:rsidRPr="00182B52">
        <w:rPr>
          <w:rFonts w:ascii="Times New Roman" w:hAnsi="Times New Roman" w:cs="Times New Roman"/>
          <w:sz w:val="24"/>
          <w:szCs w:val="24"/>
        </w:rPr>
        <w:t>group_data</w:t>
      </w:r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r w:rsidR="00BA75B2" w:rsidRPr="00182B52">
        <w:rPr>
          <w:rFonts w:ascii="Times New Roman" w:hAnsi="Times New Roman" w:cs="Times New Roman"/>
          <w:sz w:val="24"/>
          <w:szCs w:val="24"/>
        </w:rPr>
        <w:t>,[]);</w:t>
      </w:r>
    </w:p>
    <w:p w14:paraId="460FB043" w14:textId="77777777" w:rsidR="00F42EF2" w:rsidRDefault="00F42EF2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2E9DD18" w14:textId="39B5FEAC" w:rsidR="00F42EF2" w:rsidRPr="00F42EF2" w:rsidRDefault="002C3E3B" w:rsidP="00F42EF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42EF2">
        <w:rPr>
          <w:rFonts w:ascii="Times New Roman" w:hAnsi="Times New Roman" w:cs="Times New Roman"/>
          <w:sz w:val="24"/>
          <w:szCs w:val="24"/>
        </w:rPr>
        <w:t xml:space="preserve">In </w:t>
      </w:r>
      <w:r w:rsidR="00FC71D4" w:rsidRPr="00F42EF2">
        <w:rPr>
          <w:rFonts w:ascii="Times New Roman" w:hAnsi="Times New Roman" w:cs="Times New Roman"/>
          <w:sz w:val="24"/>
          <w:szCs w:val="24"/>
        </w:rPr>
        <w:t>MATLAB</w:t>
      </w:r>
      <w:r w:rsidRPr="00F42EF2">
        <w:rPr>
          <w:rFonts w:ascii="Times New Roman" w:hAnsi="Times New Roman" w:cs="Times New Roman"/>
          <w:sz w:val="24"/>
          <w:szCs w:val="24"/>
        </w:rPr>
        <w:t xml:space="preserve">, you will see </w:t>
      </w:r>
      <w:r w:rsidR="00830C01" w:rsidRPr="00F42EF2">
        <w:rPr>
          <w:rFonts w:ascii="Times New Roman" w:hAnsi="Times New Roman" w:cs="Times New Roman"/>
          <w:sz w:val="24"/>
          <w:szCs w:val="24"/>
        </w:rPr>
        <w:t>the following output</w:t>
      </w:r>
      <w:r w:rsidR="00F42EF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BBA7095" w14:textId="77777777" w:rsidR="009C1CEC" w:rsidRPr="00A208EC" w:rsidRDefault="009C1CEC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208EC">
        <w:rPr>
          <w:rFonts w:ascii="Times New Roman" w:hAnsi="Times New Roman" w:cs="Times New Roman"/>
          <w:sz w:val="24"/>
          <w:szCs w:val="24"/>
        </w:rPr>
        <w:t xml:space="preserve">g2p_init_data: Update from fluocell_data since there is no input of group data or the data file. </w:t>
      </w:r>
    </w:p>
    <w:p w14:paraId="2A7DD9A0" w14:textId="77777777" w:rsidR="009C1CEC" w:rsidRPr="00A208EC" w:rsidRDefault="009C1CEC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208EC">
        <w:rPr>
          <w:rFonts w:ascii="Times New Roman" w:hAnsi="Times New Roman" w:cs="Times New Roman"/>
          <w:sz w:val="24"/>
          <w:szCs w:val="24"/>
        </w:rPr>
        <w:t>g2p_init_data: Please make sure that fluocell is reading images from the p1 position.</w:t>
      </w:r>
    </w:p>
    <w:p w14:paraId="39128C44" w14:textId="77777777" w:rsidR="002C3E3B" w:rsidRPr="00A208EC" w:rsidRDefault="009C1CEC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208EC">
        <w:rPr>
          <w:rFonts w:ascii="Times New Roman" w:hAnsi="Times New Roman" w:cs="Times New Roman"/>
          <w:sz w:val="24"/>
          <w:szCs w:val="24"/>
        </w:rPr>
        <w:t>pdgf time = 643.100000 sec</w:t>
      </w:r>
    </w:p>
    <w:p w14:paraId="179BEEF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</w:p>
    <w:p w14:paraId="542A25AF" w14:textId="6303C78C" w:rsidR="00EB197E" w:rsidRDefault="00F42EF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quantify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multiple position</w:t>
      </w:r>
      <w:r w:rsidR="0013671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, input: </w:t>
      </w:r>
    </w:p>
    <w:p w14:paraId="12496B07" w14:textId="172535D0" w:rsidR="00BA75B2" w:rsidRDefault="00EB197E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g2p_quantify(group);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C06686" w14:textId="77777777" w:rsidR="00F42EF2" w:rsidRDefault="00F42EF2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129F0AF" w14:textId="1103206D" w:rsidR="00F42EF2" w:rsidRDefault="00F42EF2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Output: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518"/>
        <w:gridCol w:w="4472"/>
      </w:tblGrid>
      <w:tr w:rsidR="00FA6488" w14:paraId="08A88D1F" w14:textId="77777777" w:rsidTr="00186F6D">
        <w:tc>
          <w:tcPr>
            <w:tcW w:w="4675" w:type="dxa"/>
          </w:tcPr>
          <w:p w14:paraId="259BAC82" w14:textId="201DC0CA" w:rsidR="00186F6D" w:rsidRDefault="00FA6488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A6488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079D974" wp14:editId="102A4E9F">
                  <wp:extent cx="2696817" cy="22807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5009" r="6309"/>
                          <a:stretch/>
                        </pic:blipFill>
                        <pic:spPr bwMode="auto">
                          <a:xfrm>
                            <a:off x="0" y="0"/>
                            <a:ext cx="2748176" cy="23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35BD35" w14:textId="0B2DEB96" w:rsidR="00186F6D" w:rsidRDefault="005E40D1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40D1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BB39F9F" wp14:editId="6631AD61">
                  <wp:extent cx="2657061" cy="228648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6520" r="6325"/>
                          <a:stretch/>
                        </pic:blipFill>
                        <pic:spPr bwMode="auto">
                          <a:xfrm>
                            <a:off x="0" y="0"/>
                            <a:ext cx="2670781" cy="22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2E3CB" w14:textId="77777777" w:rsidR="00805889" w:rsidRPr="00F3313C" w:rsidRDefault="00805889" w:rsidP="00943B2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D69BBAF" w14:textId="230B240C" w:rsidR="00EB197E" w:rsidRDefault="00F42EF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p</w:t>
      </w:r>
      <w:r w:rsidR="0038763B" w:rsidRPr="00F3313C">
        <w:rPr>
          <w:rFonts w:ascii="Times New Roman" w:hAnsi="Times New Roman" w:cs="Times New Roman"/>
          <w:sz w:val="24"/>
          <w:szCs w:val="24"/>
        </w:rPr>
        <w:t>lot group result</w:t>
      </w:r>
      <w:r>
        <w:rPr>
          <w:rFonts w:ascii="Times New Roman" w:hAnsi="Times New Roman" w:cs="Times New Roman"/>
          <w:sz w:val="24"/>
          <w:szCs w:val="24"/>
        </w:rPr>
        <w:t>s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together</w:t>
      </w:r>
      <w:r>
        <w:rPr>
          <w:rFonts w:ascii="Times New Roman" w:hAnsi="Times New Roman" w:cs="Times New Roman"/>
          <w:sz w:val="24"/>
          <w:szCs w:val="24"/>
        </w:rPr>
        <w:t>, input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C5219B8" w14:textId="7AC17664" w:rsidR="0038763B" w:rsidRPr="00F3313C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E3F61">
        <w:rPr>
          <w:rFonts w:ascii="Times New Roman" w:hAnsi="Times New Roman" w:cs="Times New Roman"/>
          <w:sz w:val="24"/>
          <w:szCs w:val="24"/>
        </w:rPr>
        <w:t xml:space="preserve">&gt;&gt; </w:t>
      </w:r>
      <w:r w:rsidR="0038763B" w:rsidRPr="00182B52">
        <w:rPr>
          <w:rFonts w:ascii="Times New Roman" w:hAnsi="Times New Roman" w:cs="Times New Roman"/>
          <w:sz w:val="24"/>
          <w:szCs w:val="24"/>
        </w:rPr>
        <w:t>group_plot(group,'method',</w:t>
      </w:r>
      <w:r w:rsidR="00D04038">
        <w:rPr>
          <w:rFonts w:ascii="Times New Roman" w:hAnsi="Times New Roman" w:cs="Times New Roman"/>
          <w:sz w:val="24"/>
          <w:szCs w:val="24"/>
        </w:rPr>
        <w:t>1</w:t>
      </w:r>
      <w:r w:rsidR="0038763B" w:rsidRPr="00182B52">
        <w:rPr>
          <w:rFonts w:ascii="Times New Roman" w:hAnsi="Times New Roman" w:cs="Times New Roman"/>
          <w:sz w:val="24"/>
          <w:szCs w:val="24"/>
        </w:rPr>
        <w:t>, 'save_excel_file', 1, 'sheet_name', '</w:t>
      </w:r>
      <w:r w:rsidR="00124DE5">
        <w:rPr>
          <w:rFonts w:ascii="Times New Roman" w:hAnsi="Times New Roman" w:cs="Times New Roman"/>
          <w:sz w:val="24"/>
          <w:szCs w:val="24"/>
        </w:rPr>
        <w:t>G</w:t>
      </w:r>
      <w:r w:rsidR="00FC2BBB">
        <w:rPr>
          <w:rFonts w:ascii="Times New Roman" w:hAnsi="Times New Roman" w:cs="Times New Roman"/>
          <w:sz w:val="24"/>
          <w:szCs w:val="24"/>
        </w:rPr>
        <w:t>roup1</w:t>
      </w:r>
      <w:r w:rsidR="0038763B" w:rsidRPr="00182B52">
        <w:rPr>
          <w:rFonts w:ascii="Times New Roman" w:hAnsi="Times New Roman" w:cs="Times New Roman"/>
          <w:sz w:val="24"/>
          <w:szCs w:val="24"/>
        </w:rPr>
        <w:t>', 'y_limit', [0.5 2.</w:t>
      </w:r>
      <w:r w:rsidR="00D143FA" w:rsidRPr="00182B52">
        <w:rPr>
          <w:rFonts w:ascii="Times New Roman" w:hAnsi="Times New Roman" w:cs="Times New Roman"/>
          <w:sz w:val="24"/>
          <w:szCs w:val="24"/>
        </w:rPr>
        <w:t>5</w:t>
      </w:r>
      <w:r w:rsidR="0038763B" w:rsidRPr="00182B52">
        <w:rPr>
          <w:rFonts w:ascii="Times New Roman" w:hAnsi="Times New Roman" w:cs="Times New Roman"/>
          <w:sz w:val="24"/>
          <w:szCs w:val="24"/>
        </w:rPr>
        <w:t>]);</w:t>
      </w:r>
    </w:p>
    <w:p w14:paraId="44B1661C" w14:textId="11DCDCC8" w:rsidR="0038763B" w:rsidRPr="00F3313C" w:rsidRDefault="00F42EF2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will o</w:t>
      </w:r>
      <w:r w:rsidR="0038763B" w:rsidRPr="00F3313C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time and </w:t>
      </w:r>
      <w:r>
        <w:rPr>
          <w:rFonts w:ascii="Times New Roman" w:hAnsi="Times New Roman" w:cs="Times New Roman"/>
          <w:sz w:val="24"/>
          <w:szCs w:val="24"/>
        </w:rPr>
        <w:t xml:space="preserve">both normalized and original </w:t>
      </w:r>
      <w:r w:rsidR="0038763B" w:rsidRPr="00F3313C">
        <w:rPr>
          <w:rFonts w:ascii="Times New Roman" w:hAnsi="Times New Roman" w:cs="Times New Roman"/>
          <w:sz w:val="24"/>
          <w:szCs w:val="24"/>
        </w:rPr>
        <w:t>ratio s</w:t>
      </w:r>
      <w:r w:rsidR="003D45A1">
        <w:rPr>
          <w:rFonts w:ascii="Times New Roman" w:hAnsi="Times New Roman" w:cs="Times New Roman"/>
          <w:sz w:val="24"/>
          <w:szCs w:val="24"/>
        </w:rPr>
        <w:t>equence</w:t>
      </w:r>
      <w:r>
        <w:rPr>
          <w:rFonts w:ascii="Times New Roman" w:hAnsi="Times New Roman" w:cs="Times New Roman"/>
          <w:sz w:val="24"/>
          <w:szCs w:val="24"/>
        </w:rPr>
        <w:t>s</w:t>
      </w:r>
      <w:r w:rsidR="003D45A1">
        <w:rPr>
          <w:rFonts w:ascii="Times New Roman" w:hAnsi="Times New Roman" w:cs="Times New Roman"/>
          <w:sz w:val="24"/>
          <w:szCs w:val="24"/>
        </w:rPr>
        <w:t xml:space="preserve"> for inspection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A717D6" w14:textId="50109159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Save the time-ratio</w:t>
      </w:r>
      <w:r w:rsidR="00F42EF2">
        <w:rPr>
          <w:rFonts w:ascii="Times New Roman" w:hAnsi="Times New Roman" w:cs="Times New Roman"/>
          <w:sz w:val="24"/>
          <w:szCs w:val="24"/>
        </w:rPr>
        <w:t xml:space="preserve"> in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 w:rsidRPr="00F3313C">
        <w:rPr>
          <w:rFonts w:ascii="Times New Roman" w:hAnsi="Times New Roman" w:cs="Times New Roman"/>
          <w:sz w:val="24"/>
          <w:szCs w:val="24"/>
        </w:rPr>
        <w:t>xcel for statistics</w:t>
      </w:r>
      <w:r w:rsidR="00F42EF2">
        <w:rPr>
          <w:rFonts w:ascii="Times New Roman" w:hAnsi="Times New Roman" w:cs="Times New Roman"/>
          <w:sz w:val="24"/>
          <w:szCs w:val="24"/>
        </w:rPr>
        <w:t>.</w:t>
      </w:r>
    </w:p>
    <w:p w14:paraId="794A5A82" w14:textId="26A4D3BB" w:rsidR="0038763B" w:rsidRPr="00F3313C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options </w:t>
      </w:r>
      <w:r w:rsidR="0038763B" w:rsidRPr="00F3313C">
        <w:rPr>
          <w:rFonts w:ascii="Times New Roman" w:hAnsi="Times New Roman" w:cs="Times New Roman"/>
          <w:sz w:val="24"/>
          <w:szCs w:val="24"/>
        </w:rPr>
        <w:t>“y_limit”</w:t>
      </w:r>
      <w:r w:rsidR="00A20AE3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>and “t_limit” specify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 xml:space="preserve">y- and x-axis </w:t>
      </w:r>
      <w:r w:rsidR="0038763B" w:rsidRPr="00F3313C">
        <w:rPr>
          <w:rFonts w:ascii="Times New Roman" w:hAnsi="Times New Roman" w:cs="Times New Roman"/>
          <w:sz w:val="24"/>
          <w:szCs w:val="24"/>
        </w:rPr>
        <w:t>range</w:t>
      </w:r>
      <w:r w:rsidR="004C6511">
        <w:rPr>
          <w:rFonts w:ascii="Times New Roman" w:hAnsi="Times New Roman" w:cs="Times New Roman"/>
          <w:sz w:val="24"/>
          <w:szCs w:val="24"/>
        </w:rPr>
        <w:t>, respectively</w:t>
      </w:r>
      <w:r w:rsidR="0038763B" w:rsidRPr="00F3313C">
        <w:rPr>
          <w:rFonts w:ascii="Times New Roman" w:hAnsi="Times New Roman" w:cs="Times New Roman"/>
          <w:sz w:val="24"/>
          <w:szCs w:val="24"/>
        </w:rPr>
        <w:t>;</w:t>
      </w:r>
    </w:p>
    <w:p w14:paraId="347F3167" w14:textId="2DC067E9" w:rsidR="00646C84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 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“sheet_name” </w:t>
      </w:r>
      <w:r>
        <w:rPr>
          <w:rFonts w:ascii="Times New Roman" w:hAnsi="Times New Roman" w:cs="Times New Roman"/>
          <w:sz w:val="24"/>
          <w:szCs w:val="24"/>
        </w:rPr>
        <w:t>can be selected to</w:t>
      </w:r>
      <w:r w:rsidR="008B6C48">
        <w:rPr>
          <w:rFonts w:ascii="Times New Roman" w:hAnsi="Times New Roman" w:cs="Times New Roman"/>
          <w:sz w:val="24"/>
          <w:szCs w:val="24"/>
        </w:rPr>
        <w:t xml:space="preserve"> name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experiment</w:t>
      </w:r>
      <w:r w:rsidR="008B6C48">
        <w:rPr>
          <w:rFonts w:ascii="Times New Roman" w:hAnsi="Times New Roman" w:cs="Times New Roman"/>
          <w:sz w:val="24"/>
          <w:szCs w:val="24"/>
        </w:rPr>
        <w:t>al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data</w:t>
      </w:r>
      <w:r w:rsidR="008B6C48">
        <w:rPr>
          <w:rFonts w:ascii="Times New Roman" w:hAnsi="Times New Roman" w:cs="Times New Roman"/>
          <w:sz w:val="24"/>
          <w:szCs w:val="24"/>
        </w:rPr>
        <w:t>, for example (</w:t>
      </w:r>
      <w:r w:rsidR="008B6C48" w:rsidRPr="00182B52">
        <w:rPr>
          <w:rFonts w:ascii="Times New Roman" w:hAnsi="Times New Roman" w:cs="Times New Roman"/>
          <w:sz w:val="24"/>
          <w:szCs w:val="24"/>
        </w:rPr>
        <w:t>'sheet_name'</w:t>
      </w:r>
      <w:r w:rsidR="008B6C48">
        <w:rPr>
          <w:rFonts w:ascii="Times New Roman" w:hAnsi="Times New Roman" w:cs="Times New Roman"/>
          <w:sz w:val="24"/>
          <w:szCs w:val="24"/>
        </w:rPr>
        <w:t xml:space="preserve">, 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8B6C48">
        <w:rPr>
          <w:rFonts w:ascii="Times New Roman" w:hAnsi="Times New Roman" w:cs="Times New Roman"/>
          <w:sz w:val="24"/>
          <w:szCs w:val="24"/>
        </w:rPr>
        <w:t>MEF_src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38763B" w:rsidRPr="00F3313C">
        <w:rPr>
          <w:rFonts w:ascii="Times New Roman" w:hAnsi="Times New Roman" w:cs="Times New Roman"/>
          <w:sz w:val="24"/>
          <w:szCs w:val="24"/>
        </w:rPr>
        <w:t>)</w:t>
      </w:r>
      <w:r w:rsidR="008B6C4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96FFC8" w14:textId="76CFE6BA" w:rsidR="00646C84" w:rsidRPr="00B64035" w:rsidRDefault="00646C84" w:rsidP="00B64035">
      <w:pPr>
        <w:spacing w:after="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67F7" w14:paraId="3B7C3E0F" w14:textId="77777777" w:rsidTr="007E723B">
        <w:tc>
          <w:tcPr>
            <w:tcW w:w="4675" w:type="dxa"/>
          </w:tcPr>
          <w:p w14:paraId="51DF5A72" w14:textId="69B9B0CC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3C07414" wp14:editId="2EE4E9D5">
                  <wp:extent cx="2399821" cy="1799866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286" cy="183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9DA980" w14:textId="1A812263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710E397" wp14:editId="206DB17D">
                  <wp:extent cx="2355491" cy="1766618"/>
                  <wp:effectExtent l="0" t="0" r="0" b="114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68" cy="177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5A5E3" w14:textId="77777777" w:rsidR="00F7047F" w:rsidRPr="00805889" w:rsidRDefault="00F7047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292AB08" w14:textId="7DBB9232" w:rsidR="00341FC1" w:rsidRDefault="00341FC1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Note: </w:t>
      </w:r>
      <w:r w:rsidRPr="00341FC1">
        <w:rPr>
          <w:rFonts w:ascii="Times New Roman" w:hAnsi="Times New Roman" w:cs="Times New Roman"/>
          <w:sz w:val="24"/>
          <w:szCs w:val="24"/>
        </w:rPr>
        <w:t xml:space="preserve">on Mac computer,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 w:rsidRPr="00341FC1">
        <w:rPr>
          <w:rFonts w:ascii="Times New Roman" w:hAnsi="Times New Roman" w:cs="Times New Roman"/>
          <w:sz w:val="24"/>
          <w:szCs w:val="24"/>
        </w:rPr>
        <w:t xml:space="preserve">xcel file server cannot be started, so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 w:rsidRPr="00341FC1">
        <w:rPr>
          <w:rFonts w:ascii="Times New Roman" w:hAnsi="Times New Roman" w:cs="Times New Roman"/>
          <w:sz w:val="24"/>
          <w:szCs w:val="24"/>
        </w:rPr>
        <w:t xml:space="preserve">xcel files will be saved in the </w:t>
      </w:r>
      <w:r w:rsidR="00F42EF2">
        <w:rPr>
          <w:rFonts w:ascii="Times New Roman" w:hAnsi="Times New Roman" w:cs="Times New Roman"/>
          <w:sz w:val="24"/>
          <w:szCs w:val="24"/>
        </w:rPr>
        <w:t>.</w:t>
      </w:r>
      <w:r w:rsidRPr="00341FC1">
        <w:rPr>
          <w:rFonts w:ascii="Times New Roman" w:hAnsi="Times New Roman" w:cs="Times New Roman"/>
          <w:sz w:val="24"/>
          <w:szCs w:val="24"/>
        </w:rPr>
        <w:t xml:space="preserve">csv file, but they can still be read </w:t>
      </w:r>
      <w:r w:rsidR="007526A9">
        <w:rPr>
          <w:rFonts w:ascii="Times New Roman" w:hAnsi="Times New Roman" w:cs="Times New Roman"/>
          <w:sz w:val="24"/>
          <w:szCs w:val="24"/>
        </w:rPr>
        <w:t>from</w:t>
      </w:r>
      <w:r w:rsidRPr="00341FC1">
        <w:rPr>
          <w:rFonts w:ascii="Times New Roman" w:hAnsi="Times New Roman" w:cs="Times New Roman"/>
          <w:sz w:val="24"/>
          <w:szCs w:val="24"/>
        </w:rPr>
        <w:t xml:space="preserve"> the group_compare function in the “x</w:t>
      </w:r>
      <w:r>
        <w:rPr>
          <w:rFonts w:ascii="Times New Roman" w:hAnsi="Times New Roman" w:cs="Times New Roman"/>
          <w:sz w:val="24"/>
          <w:szCs w:val="24"/>
        </w:rPr>
        <w:t>lsx</w:t>
      </w:r>
      <w:r w:rsidRPr="00341FC1">
        <w:rPr>
          <w:rFonts w:ascii="Times New Roman" w:hAnsi="Times New Roman" w:cs="Times New Roman"/>
          <w:sz w:val="24"/>
          <w:szCs w:val="24"/>
        </w:rPr>
        <w:t>” format.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2065B9C7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E99ABA3" w14:textId="1E2B914F" w:rsidR="0038763B" w:rsidRPr="00F3313C" w:rsidRDefault="00757AD7" w:rsidP="00182B52">
      <w:pPr>
        <w:pStyle w:val="Heading2"/>
      </w:pPr>
      <w:r>
        <w:t>Step 3</w:t>
      </w:r>
      <w:r w:rsidR="00F42EF2">
        <w:t xml:space="preserve">. </w:t>
      </w:r>
      <w:r w:rsidR="002241D2">
        <w:t>G</w:t>
      </w:r>
      <w:r w:rsidR="00BA5F40" w:rsidRPr="00F3313C">
        <w:t xml:space="preserve">roup </w:t>
      </w:r>
      <w:r w:rsidR="002241D2">
        <w:t>c</w:t>
      </w:r>
      <w:r w:rsidR="00BA5F40" w:rsidRPr="00F3313C">
        <w:t>omparison</w:t>
      </w:r>
      <w:r w:rsidR="000B27DC">
        <w:t xml:space="preserve">, </w:t>
      </w:r>
      <w:r w:rsidR="002241D2">
        <w:t>v</w:t>
      </w:r>
      <w:r w:rsidR="000B27DC">
        <w:t xml:space="preserve">iew </w:t>
      </w:r>
      <w:r w:rsidR="002241D2">
        <w:t>i</w:t>
      </w:r>
      <w:r w:rsidR="000B27DC">
        <w:t xml:space="preserve">mages, and </w:t>
      </w:r>
      <w:r w:rsidR="002241D2">
        <w:t>m</w:t>
      </w:r>
      <w:r w:rsidR="000B27DC">
        <w:t xml:space="preserve">ake movies. </w:t>
      </w:r>
    </w:p>
    <w:p w14:paraId="485A7291" w14:textId="08725513" w:rsidR="00BA5F40" w:rsidRDefault="00BA5F4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How to use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xcel file generated in part 2 to compare groups:</w:t>
      </w:r>
    </w:p>
    <w:p w14:paraId="416FCA1B" w14:textId="40E7B1C3" w:rsidR="00FC2BBB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First, we need to add another group to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xcel file by repeating </w:t>
      </w:r>
      <w:r w:rsidR="00757AD7">
        <w:rPr>
          <w:rFonts w:ascii="Times New Roman" w:hAnsi="Times New Roman" w:cs="Times New Roman"/>
          <w:sz w:val="24"/>
          <w:szCs w:val="24"/>
        </w:rPr>
        <w:t>step 2</w:t>
      </w:r>
      <w:r>
        <w:rPr>
          <w:rFonts w:ascii="Times New Roman" w:hAnsi="Times New Roman" w:cs="Times New Roman"/>
          <w:sz w:val="24"/>
          <w:szCs w:val="24"/>
        </w:rPr>
        <w:t xml:space="preserve"> for another group called “dish2”. </w:t>
      </w:r>
      <w:r w:rsidR="00FC2BBB">
        <w:rPr>
          <w:rFonts w:ascii="Times New Roman" w:hAnsi="Times New Roman" w:cs="Times New Roman"/>
          <w:sz w:val="24"/>
          <w:szCs w:val="24"/>
        </w:rPr>
        <w:t xml:space="preserve">Start at the </w:t>
      </w:r>
      <w:r w:rsidR="00F42EF2" w:rsidRPr="00965495">
        <w:rPr>
          <w:rFonts w:ascii="Times New Roman" w:hAnsi="Times New Roman" w:cs="Times New Roman"/>
          <w:i/>
          <w:sz w:val="24"/>
          <w:szCs w:val="24"/>
        </w:rPr>
        <w:t>Q</w:t>
      </w:r>
      <w:r w:rsidR="00FC2BBB" w:rsidRPr="00965495">
        <w:rPr>
          <w:rFonts w:ascii="Times New Roman" w:hAnsi="Times New Roman" w:cs="Times New Roman"/>
          <w:i/>
          <w:sz w:val="24"/>
          <w:szCs w:val="24"/>
        </w:rPr>
        <w:t>uanty</w:t>
      </w:r>
      <w:r w:rsidR="00FC2BBB">
        <w:rPr>
          <w:rFonts w:ascii="Times New Roman" w:hAnsi="Times New Roman" w:cs="Times New Roman"/>
          <w:sz w:val="24"/>
          <w:szCs w:val="24"/>
        </w:rPr>
        <w:t xml:space="preserve"> root direct</w:t>
      </w:r>
      <w:r w:rsidR="002241D2">
        <w:rPr>
          <w:rFonts w:ascii="Times New Roman" w:hAnsi="Times New Roman" w:cs="Times New Roman"/>
          <w:sz w:val="24"/>
          <w:szCs w:val="24"/>
        </w:rPr>
        <w:t>ory</w:t>
      </w:r>
      <w:r w:rsidR="00FC2BBB">
        <w:rPr>
          <w:rFonts w:ascii="Times New Roman" w:hAnsi="Times New Roman" w:cs="Times New Roman"/>
          <w:sz w:val="24"/>
          <w:szCs w:val="24"/>
        </w:rPr>
        <w:t xml:space="preserve"> (by &gt;&gt; cd quanty)</w:t>
      </w:r>
    </w:p>
    <w:p w14:paraId="62C39F8D" w14:textId="449FD587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&gt;&gt; p = '../data/quanty_sample/group2/</w:t>
      </w:r>
      <w:r w:rsidR="00C571BB">
        <w:rPr>
          <w:rFonts w:ascii="Times New Roman" w:hAnsi="Times New Roman" w:cs="Times New Roman"/>
          <w:sz w:val="24"/>
          <w:szCs w:val="24"/>
        </w:rPr>
        <w:t>p1/</w:t>
      </w:r>
      <w:r w:rsidRPr="00FC2BBB">
        <w:rPr>
          <w:rFonts w:ascii="Times New Roman" w:hAnsi="Times New Roman" w:cs="Times New Roman"/>
          <w:sz w:val="24"/>
          <w:szCs w:val="24"/>
        </w:rPr>
        <w:t>';</w:t>
      </w:r>
    </w:p>
    <w:p w14:paraId="0A494177" w14:textId="29C8383C" w:rsidR="00C571BB" w:rsidRDefault="00C571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data_file = strcat(p, </w:t>
      </w:r>
      <w:r w:rsidRPr="00FC2BBB">
        <w:rPr>
          <w:rFonts w:ascii="Times New Roman" w:hAnsi="Times New Roman" w:cs="Times New Roman"/>
          <w:sz w:val="24"/>
          <w:szCs w:val="24"/>
        </w:rPr>
        <w:t>'</w:t>
      </w:r>
      <w:r>
        <w:rPr>
          <w:rFonts w:ascii="Times New Roman" w:hAnsi="Times New Roman" w:cs="Times New Roman"/>
          <w:sz w:val="24"/>
          <w:szCs w:val="24"/>
        </w:rPr>
        <w:t>../</w:t>
      </w:r>
      <w:r w:rsidRPr="00FC2BBB">
        <w:rPr>
          <w:rFonts w:ascii="Times New Roman" w:hAnsi="Times New Roman" w:cs="Times New Roman"/>
          <w:sz w:val="24"/>
          <w:szCs w:val="24"/>
        </w:rPr>
        <w:t>output/data.mat');</w:t>
      </w:r>
    </w:p>
    <w:p w14:paraId="5C686C08" w14:textId="16931D03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C2BBB">
        <w:rPr>
          <w:rFonts w:ascii="Times New Roman" w:hAnsi="Times New Roman" w:cs="Times New Roman"/>
          <w:sz w:val="24"/>
          <w:szCs w:val="24"/>
        </w:rPr>
        <w:t>test = load(</w:t>
      </w:r>
      <w:r w:rsidR="00C571BB">
        <w:rPr>
          <w:rFonts w:ascii="Times New Roman" w:hAnsi="Times New Roman" w:cs="Times New Roman"/>
          <w:sz w:val="24"/>
          <w:szCs w:val="24"/>
        </w:rPr>
        <w:t>data_file)</w:t>
      </w:r>
      <w:r w:rsidRPr="00FC2BBB">
        <w:rPr>
          <w:rFonts w:ascii="Times New Roman" w:hAnsi="Times New Roman" w:cs="Times New Roman"/>
          <w:sz w:val="24"/>
          <w:szCs w:val="24"/>
        </w:rPr>
        <w:t>;</w:t>
      </w:r>
    </w:p>
    <w:p w14:paraId="67619F70" w14:textId="13D818F1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&gt;&gt; data = test.data;</w:t>
      </w:r>
      <w:r w:rsidR="00F815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302FC0" w14:textId="6990873E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data.path = </w:t>
      </w:r>
      <w:r w:rsidR="00C571BB">
        <w:rPr>
          <w:rFonts w:ascii="Times New Roman" w:hAnsi="Times New Roman" w:cs="Times New Roman"/>
          <w:sz w:val="24"/>
          <w:szCs w:val="24"/>
        </w:rPr>
        <w:t>p;</w:t>
      </w:r>
    </w:p>
    <w:p w14:paraId="073F9CDF" w14:textId="5059D62D" w:rsidR="00AC383D" w:rsidRDefault="00D707DD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% </w:t>
      </w:r>
      <w:r w:rsidR="00AC383D" w:rsidRPr="00AC383D">
        <w:rPr>
          <w:rFonts w:ascii="Times New Roman" w:hAnsi="Times New Roman" w:cs="Times New Roman"/>
          <w:sz w:val="24"/>
          <w:szCs w:val="24"/>
        </w:rPr>
        <w:t>&gt;&gt; data.first_file = strcat(p, '6_w1CFP_s1_t1.TIF');</w:t>
      </w:r>
    </w:p>
    <w:p w14:paraId="5E257D11" w14:textId="5F3BEBA3" w:rsidR="007C30E8" w:rsidRDefault="007C30E8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&gt;&gt; data.show_detect_boundary = 1;</w:t>
      </w:r>
    </w:p>
    <w:p w14:paraId="67B92309" w14:textId="4A186226" w:rsidR="00836DD9" w:rsidRPr="00965495" w:rsidRDefault="00703DCF" w:rsidP="00836DD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</w:t>
      </w:r>
      <w:r w:rsidR="00836DD9" w:rsidRPr="00965495">
        <w:rPr>
          <w:rFonts w:ascii="Times New Roman" w:hAnsi="Times New Roman" w:cs="Times New Roman"/>
          <w:sz w:val="24"/>
          <w:szCs w:val="24"/>
        </w:rPr>
        <w:t>&gt; save(data_file, 'data');</w:t>
      </w:r>
    </w:p>
    <w:p w14:paraId="3C88179B" w14:textId="525440D0" w:rsidR="00703DCF" w:rsidRPr="00965495" w:rsidRDefault="00836DD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</w:t>
      </w:r>
      <w:r w:rsidR="00703DCF" w:rsidRPr="00965495">
        <w:rPr>
          <w:rFonts w:ascii="Times New Roman" w:hAnsi="Times New Roman" w:cs="Times New Roman"/>
          <w:sz w:val="24"/>
          <w:szCs w:val="24"/>
        </w:rPr>
        <w:t xml:space="preserve">&gt; </w:t>
      </w:r>
      <w:r w:rsidR="003E16F4" w:rsidRPr="00965495">
        <w:rPr>
          <w:rFonts w:ascii="Times New Roman" w:hAnsi="Times New Roman" w:cs="Times New Roman"/>
          <w:sz w:val="24"/>
          <w:szCs w:val="24"/>
        </w:rPr>
        <w:t>group</w:t>
      </w:r>
      <w:r w:rsidR="00435901" w:rsidRPr="00965495">
        <w:rPr>
          <w:rFonts w:ascii="Times New Roman" w:hAnsi="Times New Roman" w:cs="Times New Roman"/>
          <w:sz w:val="24"/>
          <w:szCs w:val="24"/>
        </w:rPr>
        <w:t>2</w:t>
      </w:r>
      <w:r w:rsidR="00703DCF" w:rsidRPr="00965495">
        <w:rPr>
          <w:rFonts w:ascii="Times New Roman" w:hAnsi="Times New Roman" w:cs="Times New Roman"/>
          <w:sz w:val="24"/>
          <w:szCs w:val="24"/>
        </w:rPr>
        <w:t xml:space="preserve"> = g2p_init_data(data, </w:t>
      </w:r>
      <w:r w:rsidR="005D1CEB" w:rsidRPr="002241D2">
        <w:rPr>
          <w:rFonts w:ascii="Times New Roman" w:hAnsi="Times New Roman" w:cs="Times New Roman"/>
          <w:sz w:val="24"/>
          <w:szCs w:val="24"/>
        </w:rPr>
        <w:t>'</w:t>
      </w:r>
      <w:r w:rsidR="00F75369" w:rsidRPr="00965495">
        <w:rPr>
          <w:rFonts w:ascii="Times New Roman" w:hAnsi="Times New Roman" w:cs="Times New Roman"/>
          <w:sz w:val="24"/>
          <w:szCs w:val="24"/>
        </w:rPr>
        <w:t>load_file</w:t>
      </w:r>
      <w:r w:rsidR="005D1CEB" w:rsidRPr="002241D2">
        <w:rPr>
          <w:rFonts w:ascii="Times New Roman" w:hAnsi="Times New Roman" w:cs="Times New Roman"/>
          <w:sz w:val="24"/>
          <w:szCs w:val="24"/>
        </w:rPr>
        <w:t>'</w:t>
      </w:r>
      <w:r w:rsidR="00F75369" w:rsidRPr="00965495">
        <w:rPr>
          <w:rFonts w:ascii="Times New Roman" w:hAnsi="Times New Roman" w:cs="Times New Roman"/>
          <w:sz w:val="24"/>
          <w:szCs w:val="24"/>
        </w:rPr>
        <w:t>, 1</w:t>
      </w:r>
      <w:r w:rsidR="00703DCF" w:rsidRPr="00965495">
        <w:rPr>
          <w:rFonts w:ascii="Times New Roman" w:hAnsi="Times New Roman" w:cs="Times New Roman"/>
          <w:sz w:val="24"/>
          <w:szCs w:val="24"/>
        </w:rPr>
        <w:t>); % load from saved file</w:t>
      </w:r>
    </w:p>
    <w:p w14:paraId="4BFE7BBC" w14:textId="1CE4B392" w:rsidR="00703DCF" w:rsidRPr="00965495" w:rsidRDefault="00435901" w:rsidP="00182B52">
      <w:pPr>
        <w:tabs>
          <w:tab w:val="left" w:pos="7920"/>
        </w:tabs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&gt;&gt; g2p_quantify(</w:t>
      </w:r>
      <w:r w:rsidR="003E16F4" w:rsidRPr="00965495">
        <w:rPr>
          <w:rFonts w:ascii="Times New Roman" w:hAnsi="Times New Roman" w:cs="Times New Roman"/>
          <w:sz w:val="24"/>
          <w:szCs w:val="24"/>
        </w:rPr>
        <w:t>group2</w:t>
      </w:r>
      <w:r w:rsidR="00703DCF" w:rsidRPr="00965495">
        <w:rPr>
          <w:rFonts w:ascii="Times New Roman" w:hAnsi="Times New Roman" w:cs="Times New Roman"/>
          <w:sz w:val="24"/>
          <w:szCs w:val="24"/>
        </w:rPr>
        <w:t>);</w:t>
      </w:r>
    </w:p>
    <w:p w14:paraId="62385D57" w14:textId="2B6E1896" w:rsidR="00703DCF" w:rsidRPr="00965495" w:rsidRDefault="0043590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&gt;&gt; group_plot(</w:t>
      </w:r>
      <w:r w:rsidR="003E16F4" w:rsidRPr="00965495">
        <w:rPr>
          <w:rFonts w:ascii="Times New Roman" w:hAnsi="Times New Roman" w:cs="Times New Roman"/>
          <w:sz w:val="24"/>
          <w:szCs w:val="24"/>
        </w:rPr>
        <w:t>group</w:t>
      </w:r>
      <w:r w:rsidRPr="00965495">
        <w:rPr>
          <w:rFonts w:ascii="Times New Roman" w:hAnsi="Times New Roman" w:cs="Times New Roman"/>
          <w:sz w:val="24"/>
          <w:szCs w:val="24"/>
        </w:rPr>
        <w:t>2</w:t>
      </w:r>
      <w:r w:rsidR="00EE7980" w:rsidRPr="00965495">
        <w:rPr>
          <w:rFonts w:ascii="Times New Roman" w:hAnsi="Times New Roman" w:cs="Times New Roman"/>
          <w:sz w:val="24"/>
          <w:szCs w:val="24"/>
        </w:rPr>
        <w:t xml:space="preserve">,'method',1, 'save_excel_file', 1, </w:t>
      </w:r>
      <w:r w:rsidR="00D02C26" w:rsidRPr="00965495">
        <w:rPr>
          <w:rFonts w:ascii="Times New Roman" w:hAnsi="Times New Roman" w:cs="Times New Roman"/>
          <w:sz w:val="24"/>
          <w:szCs w:val="24"/>
        </w:rPr>
        <w:t>'sheet_name', '</w:t>
      </w:r>
      <w:r w:rsidR="00124DE5" w:rsidRPr="00965495">
        <w:rPr>
          <w:rFonts w:ascii="Times New Roman" w:hAnsi="Times New Roman" w:cs="Times New Roman"/>
          <w:sz w:val="24"/>
          <w:szCs w:val="24"/>
        </w:rPr>
        <w:t>Group2</w:t>
      </w:r>
      <w:r w:rsidR="00703DCF" w:rsidRPr="00965495">
        <w:rPr>
          <w:rFonts w:ascii="Times New Roman" w:hAnsi="Times New Roman" w:cs="Times New Roman"/>
          <w:sz w:val="24"/>
          <w:szCs w:val="24"/>
        </w:rPr>
        <w:t>', 'y_limit', [0.5 2.5]);</w:t>
      </w:r>
    </w:p>
    <w:p w14:paraId="2761B97C" w14:textId="77777777" w:rsidR="00703DCF" w:rsidRPr="00703DCF" w:rsidRDefault="00703DCF" w:rsidP="00182B52">
      <w:pPr>
        <w:spacing w:after="0" w:line="276" w:lineRule="auto"/>
        <w:rPr>
          <w:rFonts w:cs="Times New Roman"/>
          <w:sz w:val="24"/>
          <w:szCs w:val="24"/>
        </w:rPr>
      </w:pPr>
    </w:p>
    <w:p w14:paraId="6B158C95" w14:textId="139B5A96" w:rsidR="00DF2E1F" w:rsidRDefault="006B521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result.xls file in the data folder to confirm that there are two sheets “</w:t>
      </w:r>
      <w:r w:rsidR="000A68D0">
        <w:rPr>
          <w:rFonts w:ascii="Times New Roman" w:hAnsi="Times New Roman" w:cs="Times New Roman"/>
          <w:sz w:val="24"/>
          <w:szCs w:val="24"/>
        </w:rPr>
        <w:t>dish1</w:t>
      </w:r>
      <w:r>
        <w:rPr>
          <w:rFonts w:ascii="Times New Roman" w:hAnsi="Times New Roman" w:cs="Times New Roman"/>
          <w:sz w:val="24"/>
          <w:szCs w:val="24"/>
        </w:rPr>
        <w:t xml:space="preserve">” and “dish2”. Remove all other sheets from the </w:t>
      </w:r>
      <w:r w:rsidR="002241D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xel file, save and exit. </w:t>
      </w:r>
    </w:p>
    <w:p w14:paraId="1B3A1C7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1A32D2F" w14:textId="49EEF0AD" w:rsidR="00397B69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2241D2">
        <w:rPr>
          <w:rFonts w:ascii="Times New Roman" w:hAnsi="Times New Roman" w:cs="Times New Roman"/>
          <w:sz w:val="24"/>
          <w:szCs w:val="24"/>
        </w:rPr>
        <w:t xml:space="preserve">the </w:t>
      </w:r>
      <w:r w:rsidR="0077327E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 command window</w:t>
      </w:r>
      <w:r w:rsidR="002241D2">
        <w:rPr>
          <w:rFonts w:ascii="Times New Roman" w:hAnsi="Times New Roman" w:cs="Times New Roman"/>
          <w:sz w:val="24"/>
          <w:szCs w:val="24"/>
        </w:rPr>
        <w:t xml:space="preserve"> input: </w:t>
      </w:r>
    </w:p>
    <w:p w14:paraId="0C0937D9" w14:textId="79A56D75" w:rsidR="00BA5F40" w:rsidRPr="002241D2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</w:t>
      </w:r>
      <w:r w:rsidR="0077327E" w:rsidRPr="00182B52">
        <w:rPr>
          <w:rFonts w:ascii="Times New Roman" w:hAnsi="Times New Roman" w:cs="Times New Roman"/>
          <w:sz w:val="24"/>
          <w:szCs w:val="24"/>
        </w:rPr>
        <w:t xml:space="preserve"> </w:t>
      </w:r>
      <w:r w:rsidRPr="00182B52">
        <w:rPr>
          <w:rFonts w:ascii="Times New Roman" w:hAnsi="Times New Roman" w:cs="Times New Roman"/>
          <w:sz w:val="24"/>
          <w:szCs w:val="24"/>
        </w:rPr>
        <w:t>group_compare</w:t>
      </w:r>
      <w:r w:rsidRPr="002241D2">
        <w:rPr>
          <w:rFonts w:ascii="Times New Roman" w:hAnsi="Times New Roman" w:cs="Times New Roman"/>
          <w:sz w:val="24"/>
          <w:szCs w:val="24"/>
        </w:rPr>
        <w:t>(</w:t>
      </w:r>
      <w:r w:rsidR="000A68D0" w:rsidRPr="002241D2">
        <w:rPr>
          <w:rFonts w:ascii="Times New Roman" w:hAnsi="Times New Roman" w:cs="Times New Roman"/>
          <w:sz w:val="24"/>
          <w:szCs w:val="24"/>
        </w:rPr>
        <w:t>group</w:t>
      </w:r>
      <w:r w:rsidR="00124DE5" w:rsidRPr="002241D2">
        <w:rPr>
          <w:rFonts w:ascii="Times New Roman" w:hAnsi="Times New Roman" w:cs="Times New Roman"/>
          <w:sz w:val="24"/>
          <w:szCs w:val="24"/>
        </w:rPr>
        <w:t xml:space="preserve">, </w:t>
      </w:r>
      <w:r w:rsidR="00124DE5" w:rsidRPr="00965495">
        <w:rPr>
          <w:rFonts w:ascii="Times New Roman" w:hAnsi="Times New Roman" w:cs="Times New Roman"/>
          <w:sz w:val="24"/>
          <w:szCs w:val="24"/>
        </w:rPr>
        <w:t>'</w:t>
      </w:r>
      <w:r w:rsidR="00CE7C29" w:rsidRPr="00965495">
        <w:rPr>
          <w:rFonts w:ascii="Times New Roman" w:hAnsi="Times New Roman" w:cs="Times New Roman"/>
          <w:sz w:val="24"/>
          <w:szCs w:val="24"/>
        </w:rPr>
        <w:t>group</w:t>
      </w:r>
      <w:r w:rsidR="00124DE5" w:rsidRPr="00965495">
        <w:rPr>
          <w:rFonts w:ascii="Times New Roman" w:hAnsi="Times New Roman" w:cs="Times New Roman"/>
          <w:sz w:val="24"/>
          <w:szCs w:val="24"/>
        </w:rPr>
        <w:t>_name', {'Group1', 'Group2'}</w:t>
      </w:r>
      <w:r w:rsidRPr="002241D2">
        <w:rPr>
          <w:rFonts w:ascii="Times New Roman" w:hAnsi="Times New Roman" w:cs="Times New Roman"/>
          <w:sz w:val="24"/>
          <w:szCs w:val="24"/>
        </w:rPr>
        <w:t>);</w:t>
      </w:r>
    </w:p>
    <w:p w14:paraId="58B03627" w14:textId="5462D217" w:rsidR="005A79F1" w:rsidRDefault="0058667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86677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6E229837" wp14:editId="6F2F2056">
            <wp:extent cx="2908935" cy="2181701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491" cy="22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AAA3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DEAAB1D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EB34DAA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FB757E9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7B467E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F01DB5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54744DB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A2979A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42BB077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B1D87B1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6EB6F8F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B1A6A74" w14:textId="0EDE5FB7" w:rsidR="005A79F1" w:rsidRDefault="005A79F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A79F1">
        <w:rPr>
          <w:rFonts w:ascii="Times New Roman" w:hAnsi="Times New Roman" w:cs="Times New Roman"/>
          <w:sz w:val="24"/>
          <w:szCs w:val="24"/>
        </w:rPr>
        <w:t>&gt;&gt; group_image_view(group, 'time_point', [-5; 30], 'num_col', 3);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A79F1" w14:paraId="6215D316" w14:textId="77777777" w:rsidTr="005A79F1">
        <w:tc>
          <w:tcPr>
            <w:tcW w:w="4675" w:type="dxa"/>
          </w:tcPr>
          <w:p w14:paraId="3F72E0BF" w14:textId="4CBE7C2D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2AE9F9E" wp14:editId="0E8E900B">
                  <wp:extent cx="2894569" cy="2170927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669" cy="217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24DBED" w14:textId="05600EA7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11EDD8E" wp14:editId="3821E7B6">
                  <wp:extent cx="2894570" cy="2170927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57" cy="219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FD179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241108" w14:textId="7123AE44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commands make a mov</w:t>
      </w:r>
      <w:r w:rsidR="002241D2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e saved in the file “</w:t>
      </w:r>
      <w:r w:rsidRPr="00805E97">
        <w:rPr>
          <w:rFonts w:ascii="Times New Roman" w:hAnsi="Times New Roman" w:cs="Times New Roman"/>
          <w:sz w:val="24"/>
          <w:szCs w:val="24"/>
        </w:rPr>
        <w:t>dish2\p1\output</w:t>
      </w:r>
      <w:r>
        <w:rPr>
          <w:rFonts w:ascii="Times New Roman" w:hAnsi="Times New Roman" w:cs="Times New Roman"/>
          <w:sz w:val="24"/>
          <w:szCs w:val="24"/>
        </w:rPr>
        <w:t xml:space="preserve">\FRET.avi”. </w:t>
      </w:r>
    </w:p>
    <w:p w14:paraId="79AE4654" w14:textId="77777777" w:rsidR="00440444" w:rsidRPr="00182B52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group.data.intensity_bound = [1 1000];</w:t>
      </w:r>
    </w:p>
    <w:p w14:paraId="2DCD1055" w14:textId="77777777" w:rsidR="005A79F1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group_make_movie(group);</w:t>
      </w:r>
    </w:p>
    <w:p w14:paraId="00E1676F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A38F624" w14:textId="6E9401EC" w:rsidR="00DF2E1F" w:rsidRPr="00F3313C" w:rsidRDefault="00DF2E1F" w:rsidP="00182B52">
      <w:pPr>
        <w:pStyle w:val="Heading2"/>
      </w:pPr>
      <w:r w:rsidRPr="00F3313C">
        <w:t xml:space="preserve">Part </w:t>
      </w:r>
      <w:r w:rsidR="00757AD7">
        <w:t>4</w:t>
      </w:r>
      <w:r w:rsidR="002241D2">
        <w:t>. S</w:t>
      </w:r>
      <w:r w:rsidRPr="00F3313C">
        <w:t xml:space="preserve">pecial handling </w:t>
      </w:r>
    </w:p>
    <w:p w14:paraId="02C7587A" w14:textId="3F1ABC36" w:rsidR="00412CD0" w:rsidRPr="00DE3F61" w:rsidRDefault="00DF2E1F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  <w:u w:val="single"/>
        </w:rPr>
        <w:t xml:space="preserve">How to inspect </w:t>
      </w:r>
      <w:r w:rsidR="002241D2">
        <w:rPr>
          <w:rFonts w:ascii="Times New Roman" w:hAnsi="Times New Roman" w:cs="Times New Roman"/>
          <w:sz w:val="24"/>
          <w:szCs w:val="24"/>
          <w:u w:val="single"/>
        </w:rPr>
        <w:t xml:space="preserve">a </w:t>
      </w:r>
      <w:r w:rsidRPr="00F3313C">
        <w:rPr>
          <w:rFonts w:ascii="Times New Roman" w:hAnsi="Times New Roman" w:cs="Times New Roman"/>
          <w:sz w:val="24"/>
          <w:szCs w:val="24"/>
          <w:u w:val="single"/>
        </w:rPr>
        <w:t>specific position after quantification</w:t>
      </w:r>
      <w:r w:rsidRPr="00F3313C">
        <w:rPr>
          <w:rFonts w:ascii="Times New Roman" w:hAnsi="Times New Roman" w:cs="Times New Roman"/>
          <w:sz w:val="24"/>
          <w:szCs w:val="24"/>
        </w:rPr>
        <w:br/>
      </w:r>
      <w:r w:rsidR="002241D2">
        <w:rPr>
          <w:rFonts w:ascii="Times New Roman" w:hAnsi="Times New Roman" w:cs="Times New Roman"/>
          <w:sz w:val="24"/>
          <w:szCs w:val="24"/>
        </w:rPr>
        <w:t>W</w:t>
      </w:r>
      <w:r w:rsidRPr="00F3313C">
        <w:rPr>
          <w:rFonts w:ascii="Times New Roman" w:hAnsi="Times New Roman" w:cs="Times New Roman"/>
          <w:sz w:val="24"/>
          <w:szCs w:val="24"/>
        </w:rPr>
        <w:t>e still use</w:t>
      </w:r>
      <w:r w:rsidR="002241D2">
        <w:rPr>
          <w:rFonts w:ascii="Times New Roman" w:hAnsi="Times New Roman" w:cs="Times New Roman"/>
          <w:sz w:val="24"/>
          <w:szCs w:val="24"/>
        </w:rPr>
        <w:t xml:space="preserve"> the</w:t>
      </w:r>
      <w:r w:rsidRPr="00F3313C">
        <w:rPr>
          <w:rFonts w:ascii="Times New Roman" w:hAnsi="Times New Roman" w:cs="Times New Roman"/>
          <w:sz w:val="24"/>
          <w:szCs w:val="24"/>
        </w:rPr>
        <w:t xml:space="preserve"> “g2p_quantify” function here but with more parameter input</w:t>
      </w:r>
      <w:r w:rsidR="002241D2">
        <w:rPr>
          <w:rFonts w:ascii="Times New Roman" w:hAnsi="Times New Roman" w:cs="Times New Roman"/>
          <w:sz w:val="24"/>
          <w:szCs w:val="24"/>
        </w:rPr>
        <w:t>s</w:t>
      </w:r>
      <w:r w:rsidRPr="00F3313C">
        <w:rPr>
          <w:rFonts w:ascii="Times New Roman" w:hAnsi="Times New Roman" w:cs="Times New Roman"/>
          <w:sz w:val="24"/>
          <w:szCs w:val="24"/>
        </w:rPr>
        <w:t xml:space="preserve">.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If </w:t>
      </w:r>
      <w:r w:rsidR="00412CD0">
        <w:rPr>
          <w:rFonts w:ascii="Times New Roman" w:hAnsi="Times New Roman" w:cs="Times New Roman"/>
          <w:sz w:val="24"/>
          <w:szCs w:val="24"/>
        </w:rPr>
        <w:t xml:space="preserve">the positions 1 and 2 are not in the data folder, and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the quantification starts with </w:t>
      </w:r>
      <w:r w:rsidR="00412CD0">
        <w:rPr>
          <w:rFonts w:ascii="Times New Roman" w:hAnsi="Times New Roman" w:cs="Times New Roman"/>
          <w:sz w:val="24"/>
          <w:szCs w:val="24"/>
        </w:rPr>
        <w:t>another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 position, </w:t>
      </w:r>
      <w:r w:rsidR="00412CD0">
        <w:rPr>
          <w:rFonts w:ascii="Times New Roman" w:hAnsi="Times New Roman" w:cs="Times New Roman"/>
          <w:sz w:val="24"/>
          <w:szCs w:val="24"/>
        </w:rPr>
        <w:t>p3</w:t>
      </w:r>
      <w:r w:rsidR="00412CD0" w:rsidRPr="008F5876">
        <w:rPr>
          <w:rFonts w:ascii="Times New Roman" w:hAnsi="Times New Roman" w:cs="Times New Roman"/>
          <w:sz w:val="24"/>
          <w:szCs w:val="24"/>
        </w:rPr>
        <w:t>.</w:t>
      </w:r>
    </w:p>
    <w:p w14:paraId="5F0CA29D" w14:textId="6CFDC1FA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group = g2p_init_data(fluocell_data, 'group_data', [], 'name', 'p3');</w:t>
      </w:r>
    </w:p>
    <w:p w14:paraId="5E079046" w14:textId="77777777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6477667" w14:textId="7FB338A8" w:rsidR="00DF2E1F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If you want to check </w:t>
      </w:r>
      <w:r w:rsidR="00AA7F9F">
        <w:rPr>
          <w:rFonts w:ascii="Times New Roman" w:hAnsi="Times New Roman" w:cs="Times New Roman"/>
          <w:sz w:val="24"/>
          <w:szCs w:val="24"/>
        </w:rPr>
        <w:t xml:space="preserve">whether </w:t>
      </w:r>
      <w:r w:rsidRPr="00F3313C">
        <w:rPr>
          <w:rFonts w:ascii="Times New Roman" w:hAnsi="Times New Roman" w:cs="Times New Roman"/>
          <w:sz w:val="24"/>
          <w:szCs w:val="24"/>
        </w:rPr>
        <w:t xml:space="preserve">the tracking and detection are </w:t>
      </w:r>
      <w:r w:rsidR="00412CD0">
        <w:rPr>
          <w:rFonts w:ascii="Times New Roman" w:hAnsi="Times New Roman" w:cs="Times New Roman"/>
          <w:sz w:val="24"/>
          <w:szCs w:val="24"/>
        </w:rPr>
        <w:t xml:space="preserve">correct </w:t>
      </w:r>
      <w:r w:rsidRPr="00F3313C">
        <w:rPr>
          <w:rFonts w:ascii="Times New Roman" w:hAnsi="Times New Roman" w:cs="Times New Roman"/>
          <w:sz w:val="24"/>
          <w:szCs w:val="24"/>
        </w:rPr>
        <w:t>for one specific position</w:t>
      </w:r>
      <w:r w:rsidR="002241D2">
        <w:rPr>
          <w:rFonts w:ascii="Times New Roman" w:hAnsi="Times New Roman" w:cs="Times New Roman"/>
          <w:sz w:val="24"/>
          <w:szCs w:val="24"/>
        </w:rPr>
        <w:t>;</w:t>
      </w:r>
      <w:r w:rsidRPr="00F3313C">
        <w:rPr>
          <w:rFonts w:ascii="Times New Roman" w:hAnsi="Times New Roman" w:cs="Times New Roman"/>
          <w:sz w:val="24"/>
          <w:szCs w:val="24"/>
        </w:rPr>
        <w:t xml:space="preserve"> for example</w:t>
      </w:r>
      <w:r w:rsidR="002241D2">
        <w:rPr>
          <w:rFonts w:ascii="Times New Roman" w:hAnsi="Times New Roman" w:cs="Times New Roman"/>
          <w:sz w:val="24"/>
          <w:szCs w:val="24"/>
        </w:rPr>
        <w:t>,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2241D2">
        <w:rPr>
          <w:rFonts w:ascii="Times New Roman" w:hAnsi="Times New Roman" w:cs="Times New Roman"/>
          <w:sz w:val="24"/>
          <w:szCs w:val="24"/>
        </w:rPr>
        <w:t xml:space="preserve">if </w:t>
      </w:r>
      <w:r w:rsidRPr="00F3313C">
        <w:rPr>
          <w:rFonts w:ascii="Times New Roman" w:hAnsi="Times New Roman" w:cs="Times New Roman"/>
          <w:sz w:val="24"/>
          <w:szCs w:val="24"/>
        </w:rPr>
        <w:t xml:space="preserve">you want to check position 3, </w:t>
      </w:r>
      <w:r w:rsidR="00412CD0">
        <w:rPr>
          <w:rFonts w:ascii="Times New Roman" w:hAnsi="Times New Roman" w:cs="Times New Roman"/>
          <w:sz w:val="24"/>
          <w:szCs w:val="24"/>
        </w:rPr>
        <w:t>use these options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1B47E224" w14:textId="00C1E4FF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g2p_quantify(grou</w:t>
      </w:r>
      <w:r w:rsidR="00F948B9">
        <w:rPr>
          <w:rFonts w:ascii="Times New Roman" w:hAnsi="Times New Roman" w:cs="Times New Roman"/>
          <w:sz w:val="24"/>
          <w:szCs w:val="24"/>
        </w:rPr>
        <w:t>p, 'show_figure', 1, 'num_roi</w:t>
      </w:r>
      <w:r w:rsidRPr="00182B52">
        <w:rPr>
          <w:rFonts w:ascii="Times New Roman" w:hAnsi="Times New Roman" w:cs="Times New Roman"/>
          <w:sz w:val="24"/>
          <w:szCs w:val="24"/>
        </w:rPr>
        <w:t>', 3, 'name_i', 'p3');</w:t>
      </w:r>
    </w:p>
    <w:p w14:paraId="2FBB3D58" w14:textId="19918B75" w:rsidR="00412CD0" w:rsidRPr="00F3313C" w:rsidRDefault="002241D2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which is </w:t>
      </w:r>
    </w:p>
    <w:p w14:paraId="3D2D30A3" w14:textId="7F9FB5E2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3313C">
        <w:rPr>
          <w:rFonts w:ascii="Times New Roman" w:hAnsi="Times New Roman" w:cs="Times New Roman"/>
          <w:sz w:val="24"/>
          <w:szCs w:val="24"/>
        </w:rPr>
        <w:t>g2p_quantify(group, ‘show_figure’, 1 (default value is 0 and you cannot see t</w:t>
      </w:r>
      <w:r w:rsidR="00F948B9">
        <w:rPr>
          <w:rFonts w:ascii="Times New Roman" w:hAnsi="Times New Roman" w:cs="Times New Roman"/>
          <w:sz w:val="24"/>
          <w:szCs w:val="24"/>
        </w:rPr>
        <w:t>he tracking with 0), ‘num_roi</w:t>
      </w:r>
      <w:r w:rsidRPr="00F3313C">
        <w:rPr>
          <w:rFonts w:ascii="Times New Roman" w:hAnsi="Times New Roman" w:cs="Times New Roman"/>
          <w:sz w:val="24"/>
          <w:szCs w:val="24"/>
        </w:rPr>
        <w:t>’, 3</w:t>
      </w:r>
      <w:r w:rsidR="002241D2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(decreased the influence from nucleus, 3 layers )</w:t>
      </w:r>
      <w:r w:rsidR="002241D2">
        <w:rPr>
          <w:rFonts w:ascii="Times New Roman" w:hAnsi="Times New Roman" w:cs="Times New Roman"/>
          <w:sz w:val="24"/>
          <w:szCs w:val="24"/>
        </w:rPr>
        <w:t>,</w:t>
      </w:r>
      <w:r w:rsidRPr="00F3313C">
        <w:rPr>
          <w:rFonts w:ascii="Times New Roman" w:hAnsi="Times New Roman" w:cs="Times New Roman"/>
          <w:sz w:val="24"/>
          <w:szCs w:val="24"/>
        </w:rPr>
        <w:t xml:space="preserve">  ’name_i’, ‘p3’ (detecting the specific position we are interested in ));</w:t>
      </w:r>
    </w:p>
    <w:p w14:paraId="7FD02C9A" w14:textId="77777777" w:rsidR="00412CD0" w:rsidRDefault="00412CD0" w:rsidP="00182B52">
      <w:pPr>
        <w:pStyle w:val="Heading2"/>
      </w:pPr>
    </w:p>
    <w:p w14:paraId="62BD7BCD" w14:textId="23024D5E" w:rsidR="00B4760F" w:rsidRPr="00F3313C" w:rsidRDefault="00B4760F" w:rsidP="00182B52">
      <w:pPr>
        <w:pStyle w:val="Heading2"/>
      </w:pPr>
      <w:r w:rsidRPr="00F3313C">
        <w:t xml:space="preserve">Part </w:t>
      </w:r>
      <w:r w:rsidR="00757AD7">
        <w:t>5</w:t>
      </w:r>
      <w:r w:rsidRPr="00F3313C">
        <w:t>, Sort files</w:t>
      </w:r>
    </w:p>
    <w:p w14:paraId="1A435F49" w14:textId="2D1189A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Before processing </w:t>
      </w:r>
      <w:r>
        <w:rPr>
          <w:rFonts w:ascii="Times New Roman" w:hAnsi="Times New Roman" w:cs="Times New Roman"/>
          <w:sz w:val="24"/>
          <w:szCs w:val="24"/>
        </w:rPr>
        <w:t>new imaging data</w:t>
      </w:r>
      <w:r w:rsidRPr="00F3313C">
        <w:rPr>
          <w:rFonts w:ascii="Times New Roman" w:hAnsi="Times New Roman" w:cs="Times New Roman"/>
          <w:sz w:val="24"/>
          <w:szCs w:val="24"/>
        </w:rPr>
        <w:t>, you need to sort the image files for each position into separated folders</w:t>
      </w:r>
      <w:r w:rsidR="002241D2">
        <w:rPr>
          <w:rFonts w:ascii="Times New Roman" w:hAnsi="Times New Roman" w:cs="Times New Roman"/>
          <w:sz w:val="24"/>
          <w:szCs w:val="24"/>
        </w:rPr>
        <w:t>, s</w:t>
      </w:r>
      <w:r w:rsidRPr="00F3313C">
        <w:rPr>
          <w:rFonts w:ascii="Times New Roman" w:hAnsi="Times New Roman" w:cs="Times New Roman"/>
          <w:sz w:val="24"/>
          <w:szCs w:val="24"/>
        </w:rPr>
        <w:t xml:space="preserve">o that </w:t>
      </w:r>
      <w:r w:rsidRPr="00965495">
        <w:rPr>
          <w:rFonts w:ascii="Times New Roman" w:hAnsi="Times New Roman" w:cs="Times New Roman"/>
          <w:i/>
          <w:sz w:val="24"/>
          <w:szCs w:val="24"/>
        </w:rPr>
        <w:t>Fluocell</w:t>
      </w:r>
      <w:r w:rsidRPr="00F3313C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MATLAB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 can recognize and process</w:t>
      </w:r>
      <w:r>
        <w:rPr>
          <w:rFonts w:ascii="Times New Roman" w:hAnsi="Times New Roman" w:cs="Times New Roman"/>
          <w:sz w:val="24"/>
          <w:szCs w:val="24"/>
        </w:rPr>
        <w:t xml:space="preserve"> the images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25AB3802" w14:textId="14DA8A89" w:rsidR="00B4760F" w:rsidRDefault="002241D2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example of the p</w:t>
      </w:r>
      <w:r w:rsidR="00B4760F" w:rsidRPr="00F3313C">
        <w:rPr>
          <w:rFonts w:ascii="Times New Roman" w:hAnsi="Times New Roman" w:cs="Times New Roman"/>
          <w:sz w:val="24"/>
          <w:szCs w:val="24"/>
        </w:rPr>
        <w:t xml:space="preserve">ath of the data folders:  </w:t>
      </w:r>
    </w:p>
    <w:p w14:paraId="349058F4" w14:textId="1F016C75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p = </w:t>
      </w:r>
      <w:r w:rsidRPr="00412CD0">
        <w:rPr>
          <w:rFonts w:ascii="Times New Roman" w:hAnsi="Times New Roman" w:cs="Times New Roman"/>
          <w:bCs/>
          <w:sz w:val="24"/>
          <w:szCs w:val="24"/>
        </w:rPr>
        <w:t>'D:/sof/data/quanty_sample/';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241D2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%</w:t>
      </w:r>
      <w:r w:rsidRPr="00F3313C">
        <w:rPr>
          <w:rFonts w:ascii="Times New Roman" w:hAnsi="Times New Roman" w:cs="Times New Roman"/>
          <w:bCs/>
          <w:sz w:val="24"/>
          <w:szCs w:val="24"/>
        </w:rPr>
        <w:t>You can copy the path directly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at the end of the path string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0B15345" w14:textId="77777777" w:rsidR="00B4760F" w:rsidRPr="00AB3D38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bCs/>
          <w:sz w:val="24"/>
          <w:szCs w:val="24"/>
        </w:rPr>
        <w:lastRenderedPageBreak/>
        <w:t>Pass subfolder name to M</w:t>
      </w:r>
      <w:r>
        <w:rPr>
          <w:rFonts w:ascii="Times New Roman" w:hAnsi="Times New Roman" w:cs="Times New Roman"/>
          <w:bCs/>
          <w:sz w:val="24"/>
          <w:szCs w:val="24"/>
        </w:rPr>
        <w:t>ATLAB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parameter, make the folder names as simple as possible for MATLAB recognitions: </w:t>
      </w:r>
    </w:p>
    <w:p w14:paraId="4DD4549C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bCs/>
          <w:sz w:val="24"/>
          <w:szCs w:val="24"/>
        </w:rPr>
        <w:t>&gt;&gt; sub_dir = {'</w:t>
      </w:r>
      <w:r w:rsidR="00864FCC" w:rsidRPr="00412CD0">
        <w:rPr>
          <w:rFonts w:ascii="Times New Roman" w:hAnsi="Times New Roman" w:cs="Times New Roman"/>
          <w:bCs/>
          <w:sz w:val="24"/>
          <w:szCs w:val="24"/>
        </w:rPr>
        <w:t>dish1</w:t>
      </w:r>
      <w:r w:rsidRPr="00412CD0">
        <w:rPr>
          <w:rFonts w:ascii="Times New Roman" w:hAnsi="Times New Roman" w:cs="Times New Roman"/>
          <w:bCs/>
          <w:sz w:val="24"/>
          <w:szCs w:val="24"/>
        </w:rPr>
        <w:t>/', 'other_subfolder_name/'};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% 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after subfolder name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65BEB6A4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Run the function in M</w:t>
      </w:r>
      <w:r>
        <w:rPr>
          <w:rFonts w:ascii="Times New Roman" w:hAnsi="Times New Roman" w:cs="Times New Roman"/>
          <w:sz w:val="24"/>
          <w:szCs w:val="24"/>
        </w:rPr>
        <w:t>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071A6D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>&gt;&gt; batch_sort_file_multiple_position(p, sub_dir);</w:t>
      </w:r>
    </w:p>
    <w:p w14:paraId="031A6A37" w14:textId="77777777" w:rsidR="00B4760F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6326A25E" wp14:editId="5C2FDF31">
            <wp:extent cx="3258005" cy="13432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8DDA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C679" w14:textId="77777777" w:rsidR="002241D2" w:rsidRPr="00F3313C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76966DF" w14:textId="77777777" w:rsidR="00B4760F" w:rsidRPr="00A82A25" w:rsidRDefault="00A82A25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82A25">
        <w:rPr>
          <w:rFonts w:ascii="Times New Roman" w:hAnsi="Times New Roman" w:cs="Times New Roman"/>
          <w:b/>
          <w:sz w:val="24"/>
          <w:szCs w:val="24"/>
          <w:u w:val="single"/>
        </w:rPr>
        <w:t>Data Structures</w:t>
      </w:r>
    </w:p>
    <w:p w14:paraId="119C36E8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In </w:t>
      </w:r>
      <w:r w:rsidRPr="00765A93">
        <w:rPr>
          <w:rFonts w:ascii="Courier New" w:hAnsi="Courier New" w:cs="Courier New"/>
          <w:sz w:val="24"/>
          <w:szCs w:val="24"/>
        </w:rPr>
        <w:t>group_plot(),</w:t>
      </w:r>
      <w:r w:rsidRPr="00765A93">
        <w:rPr>
          <w:rFonts w:ascii="Times New Roman" w:hAnsi="Times New Roman" w:cs="Times New Roman"/>
          <w:sz w:val="24"/>
          <w:szCs w:val="24"/>
        </w:rPr>
        <w:t xml:space="preserve"> the data structure </w:t>
      </w:r>
      <w:r w:rsidRPr="00765A93">
        <w:rPr>
          <w:rFonts w:ascii="Courier New" w:hAnsi="Courier New" w:cs="Courier New"/>
          <w:sz w:val="24"/>
          <w:szCs w:val="24"/>
        </w:rPr>
        <w:t>exp</w:t>
      </w:r>
      <w:r w:rsidRPr="00765A93">
        <w:rPr>
          <w:rFonts w:ascii="Times New Roman" w:hAnsi="Times New Roman" w:cs="Times New Roman"/>
          <w:sz w:val="24"/>
          <w:szCs w:val="24"/>
        </w:rPr>
        <w:t xml:space="preserve"> is created and used when the function is run.</w:t>
      </w:r>
    </w:p>
    <w:p w14:paraId="30F32E1C" w14:textId="14AA914F" w:rsidR="00A82A25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Data for only one ROI is contained in the structure. Different ROIs can be selected with the function parameter </w:t>
      </w:r>
      <w:r w:rsidRPr="00765A93">
        <w:rPr>
          <w:rFonts w:ascii="Courier New" w:hAnsi="Courier New" w:cs="Courier New"/>
          <w:sz w:val="24"/>
          <w:szCs w:val="24"/>
        </w:rPr>
        <w:t>i_layer</w:t>
      </w:r>
      <w:r w:rsidR="002241D2">
        <w:rPr>
          <w:rFonts w:ascii="Times New Roman" w:hAnsi="Times New Roman" w:cs="Times New Roman"/>
          <w:sz w:val="24"/>
          <w:szCs w:val="24"/>
        </w:rPr>
        <w:t xml:space="preserve">, </w:t>
      </w:r>
      <w:r w:rsidRPr="00765A93">
        <w:rPr>
          <w:rFonts w:ascii="Times New Roman" w:hAnsi="Times New Roman" w:cs="Times New Roman"/>
          <w:sz w:val="24"/>
          <w:szCs w:val="24"/>
        </w:rPr>
        <w:t xml:space="preserve">i.e. </w:t>
      </w:r>
      <w:r w:rsidRPr="00765A93">
        <w:rPr>
          <w:rFonts w:ascii="Courier New" w:hAnsi="Courier New" w:cs="Courier New"/>
          <w:sz w:val="24"/>
          <w:szCs w:val="24"/>
        </w:rPr>
        <w:t>i_layer = 1</w:t>
      </w:r>
      <w:r w:rsidRPr="00765A93">
        <w:rPr>
          <w:rFonts w:ascii="Times New Roman" w:hAnsi="Times New Roman" w:cs="Times New Roman"/>
          <w:sz w:val="24"/>
          <w:szCs w:val="24"/>
        </w:rPr>
        <w:t xml:space="preserve"> or </w:t>
      </w:r>
      <w:r w:rsidRPr="00765A93">
        <w:rPr>
          <w:rFonts w:ascii="Courier New" w:hAnsi="Courier New" w:cs="Courier New"/>
          <w:sz w:val="24"/>
          <w:szCs w:val="24"/>
        </w:rPr>
        <w:t>i_layer = 2</w:t>
      </w:r>
      <w:r w:rsidRPr="00765A93">
        <w:rPr>
          <w:rFonts w:ascii="Times New Roman" w:hAnsi="Times New Roman" w:cs="Times New Roman"/>
          <w:sz w:val="24"/>
          <w:szCs w:val="24"/>
        </w:rPr>
        <w:t>.</w:t>
      </w:r>
    </w:p>
    <w:p w14:paraId="12F6F987" w14:textId="77777777" w:rsidR="00491378" w:rsidRPr="00765A93" w:rsidRDefault="00491378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3CBB1D" w14:textId="6E953E24" w:rsidR="00A82A25" w:rsidRPr="00765A93" w:rsidRDefault="002241D2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765A93">
        <w:rPr>
          <w:rFonts w:ascii="Courier New" w:hAnsi="Courier New" w:cs="Courier New"/>
          <w:sz w:val="24"/>
          <w:szCs w:val="24"/>
        </w:rPr>
        <w:t>exp</w:t>
      </w:r>
      <w:r>
        <w:rPr>
          <w:rFonts w:ascii="Times New Roman" w:hAnsi="Times New Roman" w:cs="Times New Roman"/>
          <w:sz w:val="24"/>
          <w:szCs w:val="24"/>
        </w:rPr>
        <w:t xml:space="preserve"> data structure</w:t>
      </w:r>
      <w:r w:rsidR="00A82A25" w:rsidRPr="00765A93">
        <w:rPr>
          <w:rFonts w:ascii="Times New Roman" w:hAnsi="Times New Roman" w:cs="Times New Roman"/>
          <w:sz w:val="24"/>
          <w:szCs w:val="24"/>
        </w:rPr>
        <w:t xml:space="preserve"> contains the following fields:</w:t>
      </w:r>
    </w:p>
    <w:p w14:paraId="6AB40A70" w14:textId="6DE0901C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>(</w:t>
      </w:r>
      <w:r w:rsidR="002241D2">
        <w:rPr>
          <w:rFonts w:ascii="Times New Roman" w:hAnsi="Times New Roman" w:cs="Times New Roman"/>
          <w:sz w:val="24"/>
          <w:szCs w:val="24"/>
        </w:rPr>
        <w:t>This e</w:t>
      </w:r>
      <w:r w:rsidRPr="00765A93">
        <w:rPr>
          <w:rFonts w:ascii="Times New Roman" w:hAnsi="Times New Roman" w:cs="Times New Roman"/>
          <w:sz w:val="24"/>
          <w:szCs w:val="24"/>
        </w:rPr>
        <w:t xml:space="preserve">xample shows </w:t>
      </w:r>
      <w:r w:rsidRPr="00765A93">
        <w:rPr>
          <w:rFonts w:ascii="Courier New" w:hAnsi="Courier New" w:cs="Courier New"/>
          <w:sz w:val="24"/>
          <w:szCs w:val="24"/>
        </w:rPr>
        <w:t>exp</w:t>
      </w:r>
      <w:r w:rsidRPr="00765A93">
        <w:rPr>
          <w:rFonts w:ascii="Times New Roman" w:hAnsi="Times New Roman" w:cs="Times New Roman"/>
          <w:sz w:val="24"/>
          <w:szCs w:val="24"/>
        </w:rPr>
        <w:t xml:space="preserve"> at the end of the </w:t>
      </w:r>
      <w:r w:rsidRPr="00765A93">
        <w:rPr>
          <w:rFonts w:ascii="Courier New" w:hAnsi="Courier New" w:cs="Courier New"/>
          <w:sz w:val="24"/>
          <w:szCs w:val="24"/>
        </w:rPr>
        <w:t>group_plot()</w:t>
      </w:r>
      <w:r w:rsidRPr="00765A93">
        <w:rPr>
          <w:rFonts w:ascii="Times New Roman" w:hAnsi="Times New Roman" w:cs="Times New Roman"/>
          <w:sz w:val="24"/>
          <w:szCs w:val="24"/>
        </w:rPr>
        <w:t xml:space="preserve"> function. Sample data had 30 time frames.)</w:t>
      </w:r>
      <w:r w:rsidR="002241D2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8014AC0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exp{1}.cell(1) = </w:t>
      </w:r>
    </w:p>
    <w:p w14:paraId="049D55F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 time: [30x1 double]</w:t>
      </w:r>
    </w:p>
    <w:p w14:paraId="22F85AC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value: [30x1 double]</w:t>
      </w:r>
    </w:p>
    <w:p w14:paraId="2CC00B11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norm_value: [30x1 double]</w:t>
      </w:r>
    </w:p>
    <w:p w14:paraId="5E75658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C53B38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exp{n}.cell{k}</w:t>
      </w:r>
    </w:p>
    <w:p w14:paraId="217DB640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n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experiment number</w:t>
      </w:r>
    </w:p>
    <w:p w14:paraId="6EC58618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k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object (objects from all the positions are included)</w:t>
      </w:r>
    </w:p>
    <w:p w14:paraId="2AB6468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BD3E34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exp{n}.cell{k}.time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time only</w:t>
      </w:r>
    </w:p>
    <w:p w14:paraId="50082675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B840F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exp{n}.cell{k}.value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raw value of intensity ratio</w:t>
      </w:r>
    </w:p>
    <w:p w14:paraId="2EA194EE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DB4DB3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exp{n}.cell{k}.norm_value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normalized value of intensity ratio</w:t>
      </w:r>
    </w:p>
    <w:p w14:paraId="03407A56" w14:textId="77777777" w:rsidR="00A82A25" w:rsidRPr="00A82A25" w:rsidRDefault="00A82A25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BA1F275" w14:textId="0E1EE45D" w:rsidR="008347EC" w:rsidRPr="00AF79A6" w:rsidRDefault="00566E3F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F79A6">
        <w:rPr>
          <w:rFonts w:ascii="Times New Roman" w:hAnsi="Times New Roman" w:cs="Times New Roman"/>
          <w:b/>
          <w:sz w:val="24"/>
          <w:szCs w:val="24"/>
          <w:u w:val="single"/>
        </w:rPr>
        <w:t>Test Functions</w:t>
      </w:r>
    </w:p>
    <w:p w14:paraId="43DCF139" w14:textId="20D4764D" w:rsidR="00566E3F" w:rsidRPr="00F3313C" w:rsidRDefault="00566E3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Quanty is distributed with a set of test functions in the folder app/test/ . </w:t>
      </w:r>
      <w:r w:rsidR="001C018C">
        <w:rPr>
          <w:rFonts w:ascii="Times New Roman" w:hAnsi="Times New Roman" w:cs="Times New Roman"/>
          <w:sz w:val="24"/>
          <w:szCs w:val="24"/>
        </w:rPr>
        <w:t xml:space="preserve">Before running the tests, the location of data files needs to be specified in the </w:t>
      </w:r>
      <w:r w:rsidR="001C018C" w:rsidRPr="00EB0188">
        <w:rPr>
          <w:rFonts w:ascii="Times New Roman" w:hAnsi="Times New Roman" w:cs="Times New Roman"/>
          <w:i/>
          <w:sz w:val="24"/>
          <w:szCs w:val="24"/>
        </w:rPr>
        <w:t>app/test/my_func</w:t>
      </w:r>
      <w:r w:rsidR="00EB0188" w:rsidRPr="00EB0188">
        <w:rPr>
          <w:rFonts w:ascii="Times New Roman" w:hAnsi="Times New Roman" w:cs="Times New Roman"/>
          <w:i/>
          <w:sz w:val="24"/>
          <w:szCs w:val="24"/>
        </w:rPr>
        <w:t>tion()</w:t>
      </w:r>
      <w:r w:rsidR="00EB0188">
        <w:rPr>
          <w:rFonts w:ascii="Times New Roman" w:hAnsi="Times New Roman" w:cs="Times New Roman"/>
          <w:sz w:val="24"/>
          <w:szCs w:val="24"/>
        </w:rPr>
        <w:t xml:space="preserve"> by the variable </w:t>
      </w:r>
      <w:r w:rsidR="00EB0188" w:rsidRPr="00EB0188">
        <w:rPr>
          <w:rFonts w:ascii="Times New Roman" w:hAnsi="Times New Roman" w:cs="Times New Roman"/>
          <w:i/>
          <w:sz w:val="24"/>
          <w:szCs w:val="24"/>
        </w:rPr>
        <w:t>my.root</w:t>
      </w:r>
      <w:r w:rsidR="001C018C">
        <w:rPr>
          <w:rFonts w:ascii="Times New Roman" w:hAnsi="Times New Roman" w:cs="Times New Roman"/>
          <w:sz w:val="24"/>
          <w:szCs w:val="24"/>
        </w:rPr>
        <w:t xml:space="preserve">. </w:t>
      </w:r>
    </w:p>
    <w:sectPr w:rsidR="00566E3F" w:rsidRPr="00F331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9439A6"/>
    <w:multiLevelType w:val="hybridMultilevel"/>
    <w:tmpl w:val="CBBEE1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C796182"/>
    <w:multiLevelType w:val="hybridMultilevel"/>
    <w:tmpl w:val="F37C99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8F1896"/>
    <w:multiLevelType w:val="hybridMultilevel"/>
    <w:tmpl w:val="CFCEB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670671"/>
    <w:multiLevelType w:val="hybridMultilevel"/>
    <w:tmpl w:val="17662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2801DD"/>
    <w:multiLevelType w:val="hybridMultilevel"/>
    <w:tmpl w:val="511882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u, Kathy">
    <w15:presenceInfo w15:providerId="AD" w15:userId="S::kalu@ucsd.edu::6c77e9b6-935e-4baf-82f6-8bc5d365ab9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61E9"/>
    <w:rsid w:val="00015F5A"/>
    <w:rsid w:val="000626B6"/>
    <w:rsid w:val="00066C3F"/>
    <w:rsid w:val="00095C60"/>
    <w:rsid w:val="000A68D0"/>
    <w:rsid w:val="000B27DC"/>
    <w:rsid w:val="00106BA9"/>
    <w:rsid w:val="00107B3E"/>
    <w:rsid w:val="00124DE5"/>
    <w:rsid w:val="0013671C"/>
    <w:rsid w:val="0013749A"/>
    <w:rsid w:val="00174F7B"/>
    <w:rsid w:val="00176F6C"/>
    <w:rsid w:val="00182B52"/>
    <w:rsid w:val="00186F6D"/>
    <w:rsid w:val="00187692"/>
    <w:rsid w:val="001A3BB6"/>
    <w:rsid w:val="001A7199"/>
    <w:rsid w:val="001B7AAF"/>
    <w:rsid w:val="001C018C"/>
    <w:rsid w:val="001E1B17"/>
    <w:rsid w:val="001F246B"/>
    <w:rsid w:val="001F54B2"/>
    <w:rsid w:val="001F6D94"/>
    <w:rsid w:val="002241D2"/>
    <w:rsid w:val="00235F6B"/>
    <w:rsid w:val="0025582F"/>
    <w:rsid w:val="002622BE"/>
    <w:rsid w:val="002743A4"/>
    <w:rsid w:val="002844B0"/>
    <w:rsid w:val="00296682"/>
    <w:rsid w:val="002B373D"/>
    <w:rsid w:val="002C3E3B"/>
    <w:rsid w:val="002C42EC"/>
    <w:rsid w:val="002C5AD2"/>
    <w:rsid w:val="002C6043"/>
    <w:rsid w:val="00313A9A"/>
    <w:rsid w:val="003275BC"/>
    <w:rsid w:val="003318F5"/>
    <w:rsid w:val="0033347E"/>
    <w:rsid w:val="00341FC1"/>
    <w:rsid w:val="00351418"/>
    <w:rsid w:val="00357250"/>
    <w:rsid w:val="00373055"/>
    <w:rsid w:val="0038763B"/>
    <w:rsid w:val="00397ACF"/>
    <w:rsid w:val="00397B69"/>
    <w:rsid w:val="003A0B15"/>
    <w:rsid w:val="003D45A1"/>
    <w:rsid w:val="003D6A84"/>
    <w:rsid w:val="003E16F4"/>
    <w:rsid w:val="003E22C4"/>
    <w:rsid w:val="004115E5"/>
    <w:rsid w:val="00412CD0"/>
    <w:rsid w:val="0041515A"/>
    <w:rsid w:val="00422868"/>
    <w:rsid w:val="00426B5A"/>
    <w:rsid w:val="00435901"/>
    <w:rsid w:val="00440444"/>
    <w:rsid w:val="00445733"/>
    <w:rsid w:val="00465032"/>
    <w:rsid w:val="00470D67"/>
    <w:rsid w:val="00477609"/>
    <w:rsid w:val="00491378"/>
    <w:rsid w:val="004B21E1"/>
    <w:rsid w:val="004C6511"/>
    <w:rsid w:val="004E3F01"/>
    <w:rsid w:val="004E60AB"/>
    <w:rsid w:val="00500E47"/>
    <w:rsid w:val="00521891"/>
    <w:rsid w:val="00542FED"/>
    <w:rsid w:val="00547E55"/>
    <w:rsid w:val="00566E3F"/>
    <w:rsid w:val="00581AC1"/>
    <w:rsid w:val="00586677"/>
    <w:rsid w:val="005A5CB4"/>
    <w:rsid w:val="005A79F1"/>
    <w:rsid w:val="005C1196"/>
    <w:rsid w:val="005C5B86"/>
    <w:rsid w:val="005C730B"/>
    <w:rsid w:val="005D06D5"/>
    <w:rsid w:val="005D1CEB"/>
    <w:rsid w:val="005D1D09"/>
    <w:rsid w:val="005E2A4D"/>
    <w:rsid w:val="005E40D1"/>
    <w:rsid w:val="005E6A49"/>
    <w:rsid w:val="005F3F4C"/>
    <w:rsid w:val="005F7010"/>
    <w:rsid w:val="00600B78"/>
    <w:rsid w:val="006074FA"/>
    <w:rsid w:val="0063625E"/>
    <w:rsid w:val="00646C84"/>
    <w:rsid w:val="0065186A"/>
    <w:rsid w:val="006562DB"/>
    <w:rsid w:val="00676005"/>
    <w:rsid w:val="006B5214"/>
    <w:rsid w:val="006D0747"/>
    <w:rsid w:val="006D5E63"/>
    <w:rsid w:val="006F3DFB"/>
    <w:rsid w:val="006F7E15"/>
    <w:rsid w:val="00701094"/>
    <w:rsid w:val="00703DCF"/>
    <w:rsid w:val="0071178F"/>
    <w:rsid w:val="00717BE0"/>
    <w:rsid w:val="00744699"/>
    <w:rsid w:val="007526A9"/>
    <w:rsid w:val="00757AD7"/>
    <w:rsid w:val="00765A93"/>
    <w:rsid w:val="00765CE9"/>
    <w:rsid w:val="0077327E"/>
    <w:rsid w:val="00790E67"/>
    <w:rsid w:val="007B415A"/>
    <w:rsid w:val="007B5962"/>
    <w:rsid w:val="007B7452"/>
    <w:rsid w:val="007C30E8"/>
    <w:rsid w:val="007C37A0"/>
    <w:rsid w:val="007E67F7"/>
    <w:rsid w:val="007E723B"/>
    <w:rsid w:val="00805889"/>
    <w:rsid w:val="00805E97"/>
    <w:rsid w:val="00822DE1"/>
    <w:rsid w:val="008259A0"/>
    <w:rsid w:val="00830C01"/>
    <w:rsid w:val="008347EC"/>
    <w:rsid w:val="00836DD9"/>
    <w:rsid w:val="00840D0A"/>
    <w:rsid w:val="0085351C"/>
    <w:rsid w:val="00864FCC"/>
    <w:rsid w:val="00874E17"/>
    <w:rsid w:val="008B6C48"/>
    <w:rsid w:val="008C6D60"/>
    <w:rsid w:val="008E53AC"/>
    <w:rsid w:val="008E66CE"/>
    <w:rsid w:val="008F5876"/>
    <w:rsid w:val="00901481"/>
    <w:rsid w:val="00903848"/>
    <w:rsid w:val="00910D17"/>
    <w:rsid w:val="00911A83"/>
    <w:rsid w:val="00911CEE"/>
    <w:rsid w:val="00943B20"/>
    <w:rsid w:val="00964716"/>
    <w:rsid w:val="00965495"/>
    <w:rsid w:val="009A4198"/>
    <w:rsid w:val="009C1CEC"/>
    <w:rsid w:val="009F1FC4"/>
    <w:rsid w:val="00A16D20"/>
    <w:rsid w:val="00A208EC"/>
    <w:rsid w:val="00A20AE3"/>
    <w:rsid w:val="00A43ABC"/>
    <w:rsid w:val="00A55D4A"/>
    <w:rsid w:val="00A578E1"/>
    <w:rsid w:val="00A6100B"/>
    <w:rsid w:val="00A61EEC"/>
    <w:rsid w:val="00A7270E"/>
    <w:rsid w:val="00A82A25"/>
    <w:rsid w:val="00A82AF3"/>
    <w:rsid w:val="00AA251D"/>
    <w:rsid w:val="00AA7F9F"/>
    <w:rsid w:val="00AB19C2"/>
    <w:rsid w:val="00AB3D38"/>
    <w:rsid w:val="00AC383D"/>
    <w:rsid w:val="00AC513D"/>
    <w:rsid w:val="00AD7982"/>
    <w:rsid w:val="00AF79A6"/>
    <w:rsid w:val="00B066BD"/>
    <w:rsid w:val="00B3370D"/>
    <w:rsid w:val="00B36980"/>
    <w:rsid w:val="00B4760F"/>
    <w:rsid w:val="00B557AE"/>
    <w:rsid w:val="00B62DCF"/>
    <w:rsid w:val="00B64035"/>
    <w:rsid w:val="00B74237"/>
    <w:rsid w:val="00BA5F40"/>
    <w:rsid w:val="00BA75B2"/>
    <w:rsid w:val="00BC22EA"/>
    <w:rsid w:val="00BC60C3"/>
    <w:rsid w:val="00BE2535"/>
    <w:rsid w:val="00C007DE"/>
    <w:rsid w:val="00C03E25"/>
    <w:rsid w:val="00C409B0"/>
    <w:rsid w:val="00C5433D"/>
    <w:rsid w:val="00C571BB"/>
    <w:rsid w:val="00C57567"/>
    <w:rsid w:val="00C655E4"/>
    <w:rsid w:val="00C91A77"/>
    <w:rsid w:val="00C9611C"/>
    <w:rsid w:val="00CA61E9"/>
    <w:rsid w:val="00CB0DC2"/>
    <w:rsid w:val="00CC5EB1"/>
    <w:rsid w:val="00CE3B31"/>
    <w:rsid w:val="00CE7C29"/>
    <w:rsid w:val="00CF2BD7"/>
    <w:rsid w:val="00D02C26"/>
    <w:rsid w:val="00D04038"/>
    <w:rsid w:val="00D143FA"/>
    <w:rsid w:val="00D259BF"/>
    <w:rsid w:val="00D2644F"/>
    <w:rsid w:val="00D37FA8"/>
    <w:rsid w:val="00D464C1"/>
    <w:rsid w:val="00D46C46"/>
    <w:rsid w:val="00D55941"/>
    <w:rsid w:val="00D56045"/>
    <w:rsid w:val="00D62582"/>
    <w:rsid w:val="00D707DD"/>
    <w:rsid w:val="00D94038"/>
    <w:rsid w:val="00DA2C46"/>
    <w:rsid w:val="00DC108B"/>
    <w:rsid w:val="00DC769B"/>
    <w:rsid w:val="00DD578C"/>
    <w:rsid w:val="00DE3F61"/>
    <w:rsid w:val="00DF2E1F"/>
    <w:rsid w:val="00E01578"/>
    <w:rsid w:val="00E04BA2"/>
    <w:rsid w:val="00E105F7"/>
    <w:rsid w:val="00E45D1C"/>
    <w:rsid w:val="00E513A9"/>
    <w:rsid w:val="00E551C1"/>
    <w:rsid w:val="00E66FAF"/>
    <w:rsid w:val="00E76EB6"/>
    <w:rsid w:val="00E849AA"/>
    <w:rsid w:val="00EA5542"/>
    <w:rsid w:val="00EB0188"/>
    <w:rsid w:val="00EB197E"/>
    <w:rsid w:val="00EC2F52"/>
    <w:rsid w:val="00ED4794"/>
    <w:rsid w:val="00EE7980"/>
    <w:rsid w:val="00EF7781"/>
    <w:rsid w:val="00F03952"/>
    <w:rsid w:val="00F06361"/>
    <w:rsid w:val="00F1018F"/>
    <w:rsid w:val="00F3313C"/>
    <w:rsid w:val="00F4075C"/>
    <w:rsid w:val="00F42EF2"/>
    <w:rsid w:val="00F431DD"/>
    <w:rsid w:val="00F47E2F"/>
    <w:rsid w:val="00F60160"/>
    <w:rsid w:val="00F65FCD"/>
    <w:rsid w:val="00F7047F"/>
    <w:rsid w:val="00F75369"/>
    <w:rsid w:val="00F77A3A"/>
    <w:rsid w:val="00F815A5"/>
    <w:rsid w:val="00F93740"/>
    <w:rsid w:val="00F948B9"/>
    <w:rsid w:val="00FA119D"/>
    <w:rsid w:val="00FA6488"/>
    <w:rsid w:val="00FC2BBB"/>
    <w:rsid w:val="00FC71D4"/>
    <w:rsid w:val="00FD3085"/>
    <w:rsid w:val="00FF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B6E6"/>
  <w15:chartTrackingRefBased/>
  <w15:docId w15:val="{DCD59F37-0C59-4BD0-B00F-C1B465337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7781"/>
    <w:pPr>
      <w:keepNext/>
      <w:keepLines/>
      <w:spacing w:before="40" w:after="0" w:line="276" w:lineRule="auto"/>
      <w:outlineLvl w:val="1"/>
    </w:pPr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7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3D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D38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776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4760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A82A25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F7781"/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0160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6016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0160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0160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016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016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83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://wang.ucsd.edu/~kal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tmp"/><Relationship Id="rId1" Type="http://schemas.openxmlformats.org/officeDocument/2006/relationships/customXml" Target="../customXml/item1.xml"/><Relationship Id="rId6" Type="http://schemas.openxmlformats.org/officeDocument/2006/relationships/hyperlink" Target="http://github.com/lu6007/quanty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EA99116-22EC-9645-A45E-64CB1AAC2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7</Pages>
  <Words>1109</Words>
  <Characters>6324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public</dc:creator>
  <cp:keywords/>
  <dc:description/>
  <cp:lastModifiedBy>Lu, Kathy</cp:lastModifiedBy>
  <cp:revision>73</cp:revision>
  <cp:lastPrinted>2017-05-10T21:59:00Z</cp:lastPrinted>
  <dcterms:created xsi:type="dcterms:W3CDTF">2017-05-10T21:59:00Z</dcterms:created>
  <dcterms:modified xsi:type="dcterms:W3CDTF">2019-01-22T21:32:00Z</dcterms:modified>
</cp:coreProperties>
</file>